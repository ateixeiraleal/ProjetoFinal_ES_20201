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b w:val="1"/>
          <w:color w:val="000000"/>
        </w:rPr>
      </w:pPr>
      <w:r w:rsidDel="00000000" w:rsidR="00000000" w:rsidRPr="00000000">
        <w:rPr>
          <w:b w:val="1"/>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5771515" cy="9274175"/>
                <wp:effectExtent b="0" l="0" r="0" t="0"/>
                <wp:wrapNone/>
                <wp:docPr id="1" name=""/>
                <a:graphic>
                  <a:graphicData uri="http://schemas.microsoft.com/office/word/2010/wordprocessingShape">
                    <wps:wsp>
                      <wps:cNvSpPr/>
                      <wps:cNvPr id="2" name="Shape 2"/>
                      <wps:spPr>
                        <a:xfrm>
                          <a:off x="2479293" y="0"/>
                          <a:ext cx="5733415" cy="7560000"/>
                        </a:xfrm>
                        <a:prstGeom prst="rect">
                          <a:avLst/>
                        </a:prstGeom>
                        <a:noFill/>
                        <a:ln>
                          <a:noFill/>
                        </a:ln>
                      </wps:spPr>
                      <wps:txbx>
                        <w:txbxContent>
                          <w:p w:rsidR="00000000" w:rsidDel="00000000" w:rsidP="00000000" w:rsidRDefault="00000000" w:rsidRPr="00000000">
                            <w:pPr>
                              <w:spacing w:after="6280" w:before="5760" w:line="240"/>
                              <w:ind w:left="0" w:right="0" w:firstLine="0"/>
                              <w:jc w:val="center"/>
                              <w:textDirection w:val="btLr"/>
                            </w:pPr>
                            <w:r w:rsidDel="00000000" w:rsidR="00000000" w:rsidRPr="00000000">
                              <w:rPr>
                                <w:rFonts w:ascii="Arial" w:cs="Arial" w:eastAsia="Arial" w:hAnsi="Arial"/>
                                <w:b w:val="1"/>
                                <w:i w:val="0"/>
                                <w:smallCaps w:val="0"/>
                                <w:strike w:val="0"/>
                                <w:color w:val="0000ff"/>
                                <w:sz w:val="56"/>
                                <w:vertAlign w:val="baseline"/>
                              </w:rPr>
                              <w:t xml:space="preserve">Documento de Requisitos</w:t>
                            </w:r>
                            <w:r w:rsidDel="00000000" w:rsidR="00000000" w:rsidRPr="00000000">
                              <w:rPr>
                                <w:rFonts w:ascii="Arial" w:cs="Arial" w:eastAsia="Arial" w:hAnsi="Arial"/>
                                <w:b w:val="1"/>
                                <w:i w:val="0"/>
                                <w:smallCaps w:val="0"/>
                                <w:strike w:val="0"/>
                                <w:color w:val="0000ff"/>
                                <w:sz w:val="56"/>
                                <w:vertAlign w:val="baseline"/>
                              </w:rPr>
                              <w:br w:type="textWrapping"/>
                            </w:r>
                            <w:r w:rsidDel="00000000" w:rsidR="00000000" w:rsidRPr="00000000">
                              <w:rPr>
                                <w:rFonts w:ascii="Arial" w:cs="Arial" w:eastAsia="Arial" w:hAnsi="Arial"/>
                                <w:b w:val="1"/>
                                <w:i w:val="0"/>
                                <w:smallCaps w:val="0"/>
                                <w:strike w:val="0"/>
                                <w:color w:val="0000ff"/>
                                <w:sz w:val="56"/>
                                <w:vertAlign w:val="baseline"/>
                              </w:rPr>
                              <w:t xml:space="preserve">&lt;Pet for Friends&gt;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ff"/>
                                <w:sz w:val="56"/>
                                <w:vertAlign w:val="baseline"/>
                              </w:rPr>
                            </w:r>
                            <w:r w:rsidDel="00000000" w:rsidR="00000000" w:rsidRPr="00000000">
                              <w:rPr>
                                <w:rFonts w:ascii="Arial" w:cs="Arial" w:eastAsia="Arial" w:hAnsi="Arial"/>
                                <w:b w:val="0"/>
                                <w:i w:val="0"/>
                                <w:smallCaps w:val="0"/>
                                <w:strike w:val="0"/>
                                <w:color w:val="000000"/>
                                <w:sz w:val="24"/>
                                <w:vertAlign w:val="baseline"/>
                              </w:rPr>
                              <w:t xml:space="preserve">Versão 1.0 – julho de 2020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5771515" cy="9274175"/>
                <wp:effectExtent b="0" l="0" r="0" t="0"/>
                <wp:wrapNone/>
                <wp:docPr id="1" name="image29.png"/>
                <a:graphic>
                  <a:graphicData uri="http://schemas.openxmlformats.org/drawingml/2006/picture">
                    <pic:pic>
                      <pic:nvPicPr>
                        <pic:cNvPr id="0" name="image29.png"/>
                        <pic:cNvPicPr preferRelativeResize="0"/>
                      </pic:nvPicPr>
                      <pic:blipFill>
                        <a:blip r:embed="rId6"/>
                        <a:srcRect/>
                        <a:stretch>
                          <a:fillRect/>
                        </a:stretch>
                      </pic:blipFill>
                      <pic:spPr>
                        <a:xfrm>
                          <a:off x="0" y="0"/>
                          <a:ext cx="5771515" cy="92741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rPr>
          <w:color w:val="000000"/>
          <w:sz w:val="16"/>
          <w:szCs w:val="16"/>
        </w:rPr>
      </w:pPr>
      <w:r w:rsidDel="00000000" w:rsidR="00000000" w:rsidRPr="00000000">
        <w:rPr>
          <w:rtl w:val="0"/>
        </w:rPr>
      </w:r>
    </w:p>
    <w:p w:rsidR="00000000" w:rsidDel="00000000" w:rsidP="00000000" w:rsidRDefault="00000000" w:rsidRPr="00000000" w14:paraId="00000003">
      <w:pPr>
        <w:jc w:val="center"/>
        <w:rPr/>
        <w:sectPr>
          <w:headerReference r:id="rId7" w:type="even"/>
          <w:pgSz w:h="16834" w:w="11909"/>
          <w:pgMar w:bottom="864" w:top="864" w:left="1440" w:right="1440" w:header="720" w:footer="864"/>
          <w:pgNumType w:start="1"/>
          <w:cols w:equalWidth="0"/>
        </w:sectPr>
      </w:pPr>
      <w:bookmarkStart w:colFirst="0" w:colLast="0" w:name="_gjdgxs" w:id="0"/>
      <w:bookmarkEnd w:id="0"/>
      <w:r w:rsidDel="00000000" w:rsidR="00000000" w:rsidRPr="00000000">
        <w:rPr>
          <w:rtl w:val="0"/>
        </w:rPr>
      </w:r>
    </w:p>
    <w:p w:rsidR="00000000" w:rsidDel="00000000" w:rsidP="00000000" w:rsidRDefault="00000000" w:rsidRPr="00000000" w14:paraId="00000004">
      <w:pPr>
        <w:pStyle w:val="Heading2"/>
        <w:rPr/>
      </w:pPr>
      <w:bookmarkStart w:colFirst="0" w:colLast="0" w:name="_30j0zll" w:id="1"/>
      <w:bookmarkEnd w:id="1"/>
      <w:r w:rsidDel="00000000" w:rsidR="00000000" w:rsidRPr="00000000">
        <w:rPr>
          <w:rtl w:val="0"/>
        </w:rPr>
        <w:t xml:space="preserve">Ficha Técnica</w:t>
      </w:r>
    </w:p>
    <w:p w:rsidR="00000000" w:rsidDel="00000000" w:rsidP="00000000" w:rsidRDefault="00000000" w:rsidRPr="00000000" w14:paraId="00000005">
      <w:pPr>
        <w:pBdr>
          <w:top w:color="000000" w:space="4" w:sz="6" w:val="single"/>
          <w:left w:space="0" w:sz="0" w:val="nil"/>
          <w:bottom w:space="0" w:sz="0" w:val="nil"/>
          <w:right w:space="0" w:sz="0" w:val="nil"/>
          <w:between w:space="0" w:sz="0" w:val="nil"/>
        </w:pBdr>
        <w:spacing w:before="120" w:lineRule="auto"/>
        <w:rPr>
          <w:b w:val="1"/>
          <w:color w:val="000000"/>
        </w:rPr>
      </w:pPr>
      <w:r w:rsidDel="00000000" w:rsidR="00000000" w:rsidRPr="00000000">
        <w:rPr>
          <w:b w:val="1"/>
          <w:color w:val="000000"/>
          <w:rtl w:val="0"/>
        </w:rPr>
        <w:t xml:space="preserve">Equipe Responsável pela Elaboração</w:t>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576" w:firstLine="0"/>
        <w:rPr/>
      </w:pPr>
      <w:r w:rsidDel="00000000" w:rsidR="00000000" w:rsidRPr="00000000">
        <w:rPr>
          <w:rtl w:val="0"/>
        </w:rPr>
        <w:t xml:space="preserve">Anderson Teixeira Leal</w:t>
        <w:tab/>
        <w:tab/>
        <w:t xml:space="preserve">&lt;Desenvolvedor&gt;</w:t>
      </w:r>
    </w:p>
    <w:p w:rsidR="00000000" w:rsidDel="00000000" w:rsidP="00000000" w:rsidRDefault="00000000" w:rsidRPr="00000000" w14:paraId="00000007">
      <w:pPr>
        <w:pBdr>
          <w:top w:space="0" w:sz="0" w:val="nil"/>
          <w:left w:space="0" w:sz="0" w:val="nil"/>
          <w:bottom w:space="0" w:sz="0" w:val="nil"/>
          <w:right w:space="0" w:sz="0" w:val="nil"/>
          <w:between w:space="0" w:sz="0" w:val="nil"/>
        </w:pBdr>
        <w:ind w:left="576" w:firstLine="0"/>
        <w:rPr/>
      </w:pPr>
      <w:r w:rsidDel="00000000" w:rsidR="00000000" w:rsidRPr="00000000">
        <w:rPr>
          <w:rtl w:val="0"/>
        </w:rPr>
        <w:t xml:space="preserve">Luccas Aparecido Pedroso</w:t>
        <w:tab/>
        <w:t xml:space="preserve">&lt;Desenvolvedor&gt;</w:t>
      </w:r>
    </w:p>
    <w:p w:rsidR="00000000" w:rsidDel="00000000" w:rsidP="00000000" w:rsidRDefault="00000000" w:rsidRPr="00000000" w14:paraId="00000008">
      <w:pPr>
        <w:pBdr>
          <w:top w:color="000000" w:space="4" w:sz="6" w:val="single"/>
          <w:left w:space="0" w:sz="0" w:val="nil"/>
          <w:bottom w:space="0" w:sz="0" w:val="nil"/>
          <w:right w:space="0" w:sz="0" w:val="nil"/>
          <w:between w:space="0" w:sz="0" w:val="nil"/>
        </w:pBdr>
        <w:spacing w:before="120" w:lineRule="auto"/>
        <w:rPr>
          <w:b w:val="1"/>
          <w:color w:val="000000"/>
        </w:rPr>
      </w:pPr>
      <w:r w:rsidDel="00000000" w:rsidR="00000000" w:rsidRPr="00000000">
        <w:rPr>
          <w:b w:val="1"/>
          <w:color w:val="000000"/>
          <w:rtl w:val="0"/>
        </w:rPr>
        <w:t xml:space="preserve">Público Alvo</w:t>
      </w:r>
    </w:p>
    <w:p w:rsidR="00000000" w:rsidDel="00000000" w:rsidP="00000000" w:rsidRDefault="00000000" w:rsidRPr="00000000" w14:paraId="00000009">
      <w:pPr>
        <w:pBdr>
          <w:top w:space="0" w:sz="0" w:val="nil"/>
          <w:left w:space="0" w:sz="0" w:val="nil"/>
          <w:bottom w:space="0" w:sz="0" w:val="nil"/>
          <w:right w:space="0" w:sz="0" w:val="nil"/>
          <w:between w:space="0" w:sz="0" w:val="nil"/>
        </w:pBdr>
        <w:ind w:left="576" w:firstLine="0"/>
        <w:jc w:val="both"/>
        <w:rPr>
          <w:color w:val="000000"/>
        </w:rPr>
      </w:pPr>
      <w:r w:rsidDel="00000000" w:rsidR="00000000" w:rsidRPr="00000000">
        <w:rPr>
          <w:rtl w:val="0"/>
        </w:rPr>
        <w:t xml:space="preserve">Este manual destina-se ao Prof. Dr. Antônio Maria Pereira Rezende, da Universidade Federal de Lavras e tem a finalidade educacional avaliativa, como parte das exigências da Disciplina de Engenharia de Software, do Curso de Bacharelado em Sistemas de Informação. Destina-se ainda aos desenvolvedores, os usuários finais e aos demais interessados em conhecer nosso sistema e suas funcionalidades. Por meio deste documento serão especificados os requisitos para o sistema Pet for Friend, assim como as tecnologias envolvidas para elaboração do mesmo.</w:t>
      </w:r>
      <w:r w:rsidDel="00000000" w:rsidR="00000000" w:rsidRPr="00000000">
        <w:rPr>
          <w:rtl w:val="0"/>
        </w:rPr>
      </w:r>
    </w:p>
    <w:p w:rsidR="00000000" w:rsidDel="00000000" w:rsidP="00000000" w:rsidRDefault="00000000" w:rsidRPr="00000000" w14:paraId="0000000A">
      <w:pPr>
        <w:ind w:right="-427"/>
        <w:rPr/>
      </w:pPr>
      <w:r w:rsidDel="00000000" w:rsidR="00000000" w:rsidRPr="00000000">
        <w:rPr>
          <w:rtl w:val="0"/>
        </w:rPr>
      </w:r>
    </w:p>
    <w:p w:rsidR="00000000" w:rsidDel="00000000" w:rsidP="00000000" w:rsidRDefault="00000000" w:rsidRPr="00000000" w14:paraId="0000000B">
      <w:pPr>
        <w:pStyle w:val="Heading2"/>
        <w:ind w:right="-427"/>
        <w:rPr/>
      </w:pPr>
      <w:bookmarkStart w:colFirst="0" w:colLast="0" w:name="_1fob9te" w:id="2"/>
      <w:bookmarkEnd w:id="2"/>
      <w:r w:rsidDel="00000000" w:rsidR="00000000" w:rsidRPr="00000000">
        <w:br w:type="page"/>
      </w:r>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Ficha Técnica</w:t>
              <w:tab/>
              <w:t xml:space="preserve">2</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Sumário</w:t>
              <w:tab/>
              <w:t xml:space="preserve">3</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Visão geral deste documento</w:t>
            </w:r>
          </w:hyperlink>
          <w:hyperlink w:anchor="_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Glossário, Siglas e Acrogramas</w:t>
            </w:r>
          </w:hyperlink>
          <w:hyperlink w:anchor="_4d34og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Definições e Atributos de Requisitos</w:t>
            </w:r>
          </w:hyperlink>
          <w:hyperlink w:anchor="_17dp8v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Formulários coletados</w:t>
            </w:r>
          </w:hyperlink>
          <w:hyperlink w:anchor="_lnxb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1</w:t>
            </w:r>
          </w:hyperlink>
          <w:hyperlink w:anchor="_1ksv4u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Descrição geral do sistema</w:t>
              <w:tab/>
              <w:t xml:space="preserve">1</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Abrangência e sistemas relacionados</w:t>
            </w:r>
          </w:hyperlink>
          <w:hyperlink w:anchor="_z337y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Diagramas de Caso de Uso</w:t>
              <w:tab/>
              <w:t xml:space="preserve">3</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Visão Geral do Sistema</w:t>
              <w:tab/>
              <w:t xml:space="preserve">3</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1 – Efetuar login</w:t>
              <w:tab/>
              <w:t xml:space="preserve">3</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2 – Cadastrar pet para adoção</w:t>
              <w:tab/>
              <w:t xml:space="preserve">4</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3 – Consultar informações do pet</w:t>
              <w:tab/>
              <w:t xml:space="preserve">4</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4 – Alterar cadastro do pet</w:t>
              <w:tab/>
              <w:t xml:space="preserve">5</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5 – Deletar pet</w:t>
              <w:tab/>
              <w:t xml:space="preserve">6</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6 – Adotar pet</w:t>
              <w:tab/>
              <w:t xml:space="preserve">6</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7 – Aprovar adoção</w:t>
              <w:tab/>
              <w:t xml:space="preserve">6</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8 – Aprovar voluntário</w:t>
              <w:tab/>
              <w:t xml:space="preserve">6</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Caso de Uso 9 – Aprovar padrinho</w:t>
              <w:tab/>
              <w:t xml:space="preserve">7</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2</w:t>
            </w:r>
          </w:hyperlink>
          <w:hyperlink w:anchor="_2grqru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Requisitos funcionais (casos de uso)</w:t>
              <w:tab/>
              <w:t xml:space="preserve">8</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do Friend</w:t>
            </w:r>
          </w:hyperlink>
          <w:hyperlink w:anchor="_3fwokq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[RF037] Novo Cadastro Friend/ Se cadastrar no Sistema</w:t>
              <w:tab/>
              <w:t xml:space="preserve">8</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[RF038] Visualizar Cadastro Friend/ Ver informações cadastradas no sistema</w:t>
              <w:tab/>
              <w:t xml:space="preserve">10</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[RF039] Alterar Friend/ Alterar informações do perfil do Friend</w:t>
              <w:tab/>
              <w:t xml:space="preserve">11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[RF040] Excluir Friend/ Se descadastrar do sistema</w:t>
              <w:tab/>
              <w:t xml:space="preserve">12</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do SisAdmin</w:t>
            </w:r>
          </w:hyperlink>
          <w:hyperlink w:anchor="_28h4qw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[RF041] Filtrar Animais/ Visualizar animais por categoria</w:t>
              <w:tab/>
              <w:t xml:space="preserve">13</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[RF042] Entrar em contato/ Visualizar as informações de contato de um usuário</w:t>
              <w:tab/>
              <w:t xml:space="preserve">14</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[RF043] Banir usuário/ Excluir e impedir um novo cadastro de usuário</w:t>
              <w:tab/>
              <w:t xml:space="preserve">15</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[RF044] Aprovar Adoção/ Aprovar um pedido de adoção de pet por um usuário Friend.</w:t>
              <w:tab/>
              <w:t xml:space="preserve">16</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Requisitos da adoção</w:t>
            </w:r>
          </w:hyperlink>
          <w:hyperlink w:anchor="_2lwamv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[RF045] Adotar um Pet/ Solicitar adoção de um pet</w:t>
              <w:tab/>
              <w:t xml:space="preserve">17</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[RF046] Denunciar um Doador/ Relatar um problema com uma adoção</w:t>
              <w:tab/>
              <w:t xml:space="preserve">18</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[RF047] Disponibilizar um pet para colaborador/ Adicionar um animal disponível para adoção em uma ONG ou abrigo.</w:t>
              <w:tab/>
              <w:t xml:space="preserve">19</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[RF048] Visualizar pedido adoção/ Ver pets aguardando adoção</w:t>
              <w:tab/>
              <w:t xml:space="preserve">20</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ygebq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3</w:t>
            </w:r>
          </w:hyperlink>
          <w:hyperlink w:anchor="_3ygebq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Requisitos não funcionais</w:t>
              <w:tab/>
              <w:t xml:space="preserve">1</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cqmetx">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Usabilidade</w:t>
            </w:r>
          </w:hyperlink>
          <w:hyperlink w:anchor="_3cqmet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[NF049] Acessibilidade na Interface #49</w:t>
              <w:tab/>
              <w:t xml:space="preserve">1</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r0uhx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Desempenho</w:t>
            </w:r>
          </w:hyperlink>
          <w:hyperlink w:anchor="_2r0uhx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[NF50] Tempo para Cadastro #50</w:t>
              <w:tab/>
              <w:t xml:space="preserve">1</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kgcv8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Segurança</w:t>
            </w:r>
          </w:hyperlink>
          <w:hyperlink w:anchor="_kgcv8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[NF51] Segurança do Banco de Dados #51</w:t>
              <w:tab/>
              <w:t xml:space="preserve">2</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[NF52] Segurança da Senha #52</w:t>
              <w:tab/>
              <w:t xml:space="preserve">2</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xvir7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Padrões</w:t>
            </w:r>
          </w:hyperlink>
          <w:hyperlink w:anchor="_xvir7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[NF53] Padrão MVC #53</w:t>
              <w:tab/>
              <w:t xml:space="preserve">2</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h042r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Hardware e software</w:t>
            </w:r>
          </w:hyperlink>
          <w:hyperlink w:anchor="_4h042r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8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[NF54] Compatibilidade com Google Chrome #54</w:t>
              <w:tab/>
              <w:t xml:space="preserve">2</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vac5u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Capítulo 4</w:t>
            </w:r>
          </w:hyperlink>
          <w:hyperlink w:anchor="_3vac5u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Descrição da interface com o usuário</w:t>
              <w:tab/>
              <w:t xml:space="preserve">1</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2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MAPA DE NAVEGAÇÃO DE INTERFACES</w:t>
              <w:tab/>
              <w:t xml:space="preserve">1</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4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9kk8x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Menu e Background</w:t>
            </w:r>
          </w:hyperlink>
          <w:hyperlink w:anchor="_39kk8x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Barra de menus para usuários não autenticados</w:t>
              <w:tab/>
              <w:t xml:space="preserve">2</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Barra de menus para usuários autenticados</w:t>
              <w:tab/>
              <w:t xml:space="preserve">2</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Home &lt;home &gt;</w:t>
              <w:tab/>
              <w:t xml:space="preserve">3</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Login &lt;login&gt;</w:t>
              <w:tab/>
              <w:t xml:space="preserve">4</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Recuperar a senha &lt;recuperar_senha&gt;</w:t>
              <w:tab/>
              <w:t xml:space="preserve">4</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Cadastro de ONG / abrigo &lt;cadastrar_PJ&gt;</w:t>
              <w:tab/>
              <w:t xml:space="preserve">5</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Cadastrar de usuário &lt;cadastrar_PF&gt;</w:t>
              <w:tab/>
              <w:t xml:space="preserve">6</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19y8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Pets &lt;pets&gt;</w:t>
              <w:tab/>
              <w:t xml:space="preserve">7</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Visualizar pet &lt;visualizar_pet &gt;</w:t>
              <w:tab/>
              <w:t xml:space="preserve">8</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Visualizar doador &lt;usuario_info&gt;</w:t>
              <w:tab/>
              <w:t xml:space="preserve">9</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Adotar &lt;adotar&gt;</w:t>
              <w:tab/>
              <w:t xml:space="preserve">10</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Confirmar interesse em adotar &lt;confirmar_interesse&gt;</w:t>
              <w:tab/>
              <w:t xml:space="preserve">11</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Apadrinhar &lt;apadrinhar&gt;</w:t>
              <w:tab/>
              <w:t xml:space="preserve">12</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ONGs e Abrigos &lt;ongs_e_abrigos&gt;</w:t>
              <w:tab/>
              <w:t xml:space="preserve">13</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Entrar em contato com os gestores &lt;fale_conosco&gt;</w:t>
              <w:tab/>
              <w:t xml:space="preserve">13</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szc72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Parceiros &lt;parceiros&gt;</w:t>
              <w:tab/>
              <w:t xml:space="preserve">14</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8828"/>
            </w:tabs>
            <w:spacing w:after="100" w:before="0" w:line="240" w:lineRule="auto"/>
            <w:ind w:left="60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Cadastrar pet &lt;cadastrar_pet&gt;</w:t>
              <w:tab/>
              <w:t xml:space="preserve">15</w:t>
            </w:r>
          </w:hyperlink>
          <w:r w:rsidDel="00000000" w:rsidR="00000000" w:rsidRPr="00000000">
            <w:rPr>
              <w:rtl w:val="0"/>
            </w:rPr>
          </w:r>
        </w:p>
        <w:p w:rsidR="00000000" w:rsidDel="00000000" w:rsidP="00000000" w:rsidRDefault="00000000" w:rsidRPr="00000000" w14:paraId="00000053">
          <w:pPr>
            <w:tabs>
              <w:tab w:val="right" w:pos="9070"/>
            </w:tabs>
            <w:spacing w:after="80" w:before="60" w:lineRule="auto"/>
            <w:ind w:left="360" w:firstLine="0"/>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sectPr>
          <w:headerReference r:id="rId8" w:type="default"/>
          <w:footerReference r:id="rId9" w:type="default"/>
          <w:type w:val="nextPage"/>
          <w:pgSz w:h="16834" w:w="11909"/>
          <w:pgMar w:bottom="2041" w:top="1134" w:left="1134" w:right="1701" w:header="680" w:footer="680"/>
          <w:cols w:equalWidth="0"/>
        </w:sectPr>
      </w:pPr>
      <w:bookmarkStart w:colFirst="0" w:colLast="0" w:name="_3znysh7" w:id="3"/>
      <w:bookmarkEnd w:id="3"/>
      <w:r w:rsidDel="00000000" w:rsidR="00000000" w:rsidRPr="00000000">
        <w:rPr>
          <w:rtl w:val="0"/>
        </w:rPr>
      </w:r>
    </w:p>
    <w:p w:rsidR="00000000" w:rsidDel="00000000" w:rsidP="00000000" w:rsidRDefault="00000000" w:rsidRPr="00000000" w14:paraId="00000056">
      <w:pPr>
        <w:pStyle w:val="Title"/>
        <w:numPr>
          <w:ilvl w:val="0"/>
          <w:numId w:val="10"/>
        </w:numPr>
        <w:ind w:left="0" w:firstLine="0"/>
        <w:rPr>
          <w:rFonts w:ascii="Arial" w:cs="Arial" w:eastAsia="Arial" w:hAnsi="Arial"/>
        </w:rPr>
      </w:pPr>
      <w:bookmarkStart w:colFirst="0" w:colLast="0" w:name="_2et92p0" w:id="4"/>
      <w:bookmarkEnd w:id="4"/>
      <w:r w:rsidDel="00000000" w:rsidR="00000000" w:rsidRPr="00000000">
        <w:rPr>
          <w:rFonts w:ascii="Arial" w:cs="Arial" w:eastAsia="Arial" w:hAnsi="Arial"/>
          <w:rtl w:val="0"/>
        </w:rPr>
        <w:t xml:space="preserve">Introdução</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60" w:before="60" w:lineRule="auto"/>
        <w:ind w:left="578" w:firstLine="0"/>
        <w:jc w:val="both"/>
        <w:rPr/>
      </w:pPr>
      <w:bookmarkStart w:colFirst="0" w:colLast="0" w:name="_tyjcwt" w:id="5"/>
      <w:bookmarkEnd w:id="5"/>
      <w:r w:rsidDel="00000000" w:rsidR="00000000" w:rsidRPr="00000000">
        <w:rPr>
          <w:rtl w:val="0"/>
        </w:rPr>
        <w:t xml:space="preserve">Este documento tem a finalidade de prover mecanismo de avaliação, por parte do professor, sobre os conhecimentos adquiridos pelos autores, durante o curso da disciplina de Engenharia de Software do curso de Sistemas de Informação. Tem ainda as finalidades de especificar o sistema Pet for Friend, de autoria da equipe desenvolvedora, o qual trata-se de um “Sistema para Adoção Responsável de Animais”, além de fornecer aos desenvolvedores as informações necessárias para o projeto e implementação, assim como para a realização dos testes e homologação do sistema.</w:t>
      </w:r>
    </w:p>
    <w:p w:rsidR="00000000" w:rsidDel="00000000" w:rsidP="00000000" w:rsidRDefault="00000000" w:rsidRPr="00000000" w14:paraId="00000058">
      <w:pPr>
        <w:pStyle w:val="Heading3"/>
        <w:numPr>
          <w:ilvl w:val="1"/>
          <w:numId w:val="10"/>
        </w:numPr>
        <w:ind w:left="0" w:firstLine="0"/>
        <w:rPr>
          <w:rFonts w:ascii="Arial" w:cs="Arial" w:eastAsia="Arial" w:hAnsi="Arial"/>
        </w:rPr>
      </w:pPr>
      <w:bookmarkStart w:colFirst="0" w:colLast="0" w:name="_3dy6vkm" w:id="6"/>
      <w:bookmarkEnd w:id="6"/>
      <w:r w:rsidDel="00000000" w:rsidR="00000000" w:rsidRPr="00000000">
        <w:rPr>
          <w:rFonts w:ascii="Arial" w:cs="Arial" w:eastAsia="Arial" w:hAnsi="Arial"/>
          <w:rtl w:val="0"/>
        </w:rPr>
        <w:t xml:space="preserve">Visão geral deste documento</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color w:val="000000"/>
          <w:rtl w:val="0"/>
        </w:rPr>
        <w:t xml:space="preserve">Esta introdução fornece as informações necessárias para fazer um bom uso deste documento, explicitando seus objetivos e as convenções que foram adotadas no texto, além de conter uma lista de referências para outros documentos relacionados. As demais seções apresentam a especificação do sistema </w:t>
      </w:r>
      <w:r w:rsidDel="00000000" w:rsidR="00000000" w:rsidRPr="00000000">
        <w:rPr>
          <w:rtl w:val="0"/>
        </w:rPr>
        <w:t xml:space="preserve">Pet for Friend</w:t>
      </w:r>
      <w:r w:rsidDel="00000000" w:rsidR="00000000" w:rsidRPr="00000000">
        <w:rPr>
          <w:color w:val="000000"/>
          <w:rtl w:val="0"/>
        </w:rPr>
        <w:t xml:space="preserve"> e estão organizadas como descrito abaixo.</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60" w:line="24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Descrição geral do sistema: apresenta uma visão geral do sistema, caracterizando qual é o seu escopo e descrevendo seus usuários.</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Requisitos funcionais (casos de uso): especifica todos os requisitos funcionais do sistema, descrevendo os fluxos de eventos, prioridades, atores, entradas e saídas de cada caso de uso a ser implementado.</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2"/>
          <w:szCs w:val="22"/>
          <w:u w:val="none"/>
          <w:shd w:fill="auto" w:val="clear"/>
          <w:vertAlign w:val="baseline"/>
        </w:rPr>
      </w:pPr>
      <w:bookmarkStart w:colFirst="0" w:colLast="0" w:name="_1t3h5sf" w:id="7"/>
      <w:bookmarkEnd w:i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Requisitos não funcionais: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especifica todos os requisitos não funcionais do sistema, divididos em requisitos de usabilidade, confiabilidade, desempenho, segurança, distribuição, adequação a padrões e requisitos de hardware e software.</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Descrição da interface com o usuário:</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 desenhos, figuras ou rascunhos de telas do sistema.</w:t>
      </w:r>
      <w:r w:rsidDel="00000000" w:rsidR="00000000" w:rsidRPr="00000000">
        <w:rPr>
          <w:rtl w:val="0"/>
        </w:rPr>
      </w:r>
    </w:p>
    <w:p w:rsidR="00000000" w:rsidDel="00000000" w:rsidP="00000000" w:rsidRDefault="00000000" w:rsidRPr="00000000" w14:paraId="00000062">
      <w:pPr>
        <w:pStyle w:val="Heading3"/>
        <w:numPr>
          <w:ilvl w:val="1"/>
          <w:numId w:val="10"/>
        </w:numPr>
        <w:ind w:left="0" w:firstLine="0"/>
        <w:rPr>
          <w:rFonts w:ascii="Arial" w:cs="Arial" w:eastAsia="Arial" w:hAnsi="Arial"/>
        </w:rPr>
      </w:pPr>
      <w:bookmarkStart w:colFirst="0" w:colLast="0" w:name="_4d34og8" w:id="8"/>
      <w:bookmarkEnd w:id="8"/>
      <w:r w:rsidDel="00000000" w:rsidR="00000000" w:rsidRPr="00000000">
        <w:rPr>
          <w:rFonts w:ascii="Arial" w:cs="Arial" w:eastAsia="Arial" w:hAnsi="Arial"/>
          <w:rtl w:val="0"/>
        </w:rPr>
        <w:t xml:space="preserve">Glossário, Siglas e Acrogramas</w:t>
      </w:r>
    </w:p>
    <w:p w:rsidR="00000000" w:rsidDel="00000000" w:rsidP="00000000" w:rsidRDefault="00000000" w:rsidRPr="00000000" w14:paraId="00000063">
      <w:pPr>
        <w:spacing w:after="120" w:before="60" w:lineRule="auto"/>
        <w:jc w:val="both"/>
        <w:rPr/>
      </w:pPr>
      <w:r w:rsidDel="00000000" w:rsidR="00000000" w:rsidRPr="00000000">
        <w:rPr>
          <w:b w:val="1"/>
          <w:i w:val="1"/>
          <w:rtl w:val="0"/>
        </w:rPr>
        <w:t xml:space="preserve">Apadrinhar - </w:t>
      </w:r>
      <w:r w:rsidDel="00000000" w:rsidR="00000000" w:rsidRPr="00000000">
        <w:rPr>
          <w:rtl w:val="0"/>
        </w:rPr>
        <w:t xml:space="preserve">Fornecer recursos financeiros para a manutenção de um animal em posse de algum colaborador, ou auxílio no tange aos cuidados e responsabilidades para com o pet.</w:t>
      </w:r>
    </w:p>
    <w:p w:rsidR="00000000" w:rsidDel="00000000" w:rsidP="00000000" w:rsidRDefault="00000000" w:rsidRPr="00000000" w14:paraId="00000064">
      <w:pPr>
        <w:spacing w:after="120" w:before="60" w:lineRule="auto"/>
        <w:jc w:val="both"/>
        <w:rPr/>
      </w:pPr>
      <w:r w:rsidDel="00000000" w:rsidR="00000000" w:rsidRPr="00000000">
        <w:rPr>
          <w:b w:val="1"/>
          <w:i w:val="1"/>
          <w:rtl w:val="0"/>
        </w:rPr>
        <w:t xml:space="preserve">Adotante - </w:t>
      </w:r>
      <w:r w:rsidDel="00000000" w:rsidR="00000000" w:rsidRPr="00000000">
        <w:rPr>
          <w:rtl w:val="0"/>
        </w:rPr>
        <w:t xml:space="preserve">Nome dado ao usuário Friend que adotar algum animal.</w:t>
      </w:r>
    </w:p>
    <w:p w:rsidR="00000000" w:rsidDel="00000000" w:rsidP="00000000" w:rsidRDefault="00000000" w:rsidRPr="00000000" w14:paraId="00000065">
      <w:pPr>
        <w:spacing w:after="120" w:before="60" w:lineRule="auto"/>
        <w:jc w:val="both"/>
        <w:rPr/>
      </w:pPr>
      <w:r w:rsidDel="00000000" w:rsidR="00000000" w:rsidRPr="00000000">
        <w:rPr>
          <w:b w:val="1"/>
          <w:i w:val="1"/>
          <w:rtl w:val="0"/>
        </w:rPr>
        <w:t xml:space="preserve">Banir - </w:t>
      </w:r>
      <w:r w:rsidDel="00000000" w:rsidR="00000000" w:rsidRPr="00000000">
        <w:rPr>
          <w:rtl w:val="0"/>
        </w:rPr>
        <w:t xml:space="preserve">Nome dado ao ato de excluir permanentemente um usuário do sistema e adicioná-lo à lista de rejeição que o impede de realizar um novo cadastro.</w:t>
      </w:r>
    </w:p>
    <w:p w:rsidR="00000000" w:rsidDel="00000000" w:rsidP="00000000" w:rsidRDefault="00000000" w:rsidRPr="00000000" w14:paraId="00000066">
      <w:pPr>
        <w:spacing w:after="120" w:before="60" w:lineRule="auto"/>
        <w:jc w:val="both"/>
        <w:rPr/>
      </w:pPr>
      <w:r w:rsidDel="00000000" w:rsidR="00000000" w:rsidRPr="00000000">
        <w:rPr>
          <w:b w:val="1"/>
          <w:i w:val="1"/>
          <w:rtl w:val="0"/>
        </w:rPr>
        <w:t xml:space="preserve">Banimento - </w:t>
      </w:r>
      <w:r w:rsidDel="00000000" w:rsidR="00000000" w:rsidRPr="00000000">
        <w:rPr>
          <w:rtl w:val="0"/>
        </w:rPr>
        <w:t xml:space="preserve">Ato de banir um usuário.</w:t>
      </w:r>
    </w:p>
    <w:p w:rsidR="00000000" w:rsidDel="00000000" w:rsidP="00000000" w:rsidRDefault="00000000" w:rsidRPr="00000000" w14:paraId="00000067">
      <w:pPr>
        <w:spacing w:after="120" w:before="60" w:lineRule="auto"/>
        <w:jc w:val="both"/>
        <w:rPr/>
      </w:pPr>
      <w:r w:rsidDel="00000000" w:rsidR="00000000" w:rsidRPr="00000000">
        <w:rPr>
          <w:b w:val="1"/>
          <w:i w:val="1"/>
          <w:rtl w:val="0"/>
        </w:rPr>
        <w:t xml:space="preserve">Colaborador - </w:t>
      </w:r>
      <w:r w:rsidDel="00000000" w:rsidR="00000000" w:rsidRPr="00000000">
        <w:rPr>
          <w:rtl w:val="0"/>
        </w:rPr>
        <w:t xml:space="preserve">Nome dado às ONGs ou lares temporários que abrigam animais.</w:t>
      </w:r>
    </w:p>
    <w:p w:rsidR="00000000" w:rsidDel="00000000" w:rsidP="00000000" w:rsidRDefault="00000000" w:rsidRPr="00000000" w14:paraId="00000068">
      <w:pPr>
        <w:spacing w:after="120" w:before="60" w:lineRule="auto"/>
        <w:jc w:val="both"/>
        <w:rPr/>
      </w:pPr>
      <w:r w:rsidDel="00000000" w:rsidR="00000000" w:rsidRPr="00000000">
        <w:rPr>
          <w:b w:val="1"/>
          <w:i w:val="1"/>
          <w:rtl w:val="0"/>
        </w:rPr>
        <w:t xml:space="preserve">Doador - </w:t>
      </w:r>
      <w:r w:rsidDel="00000000" w:rsidR="00000000" w:rsidRPr="00000000">
        <w:rPr>
          <w:rtl w:val="0"/>
        </w:rPr>
        <w:t xml:space="preserve">Nome dado ao usuário Friend que disponibiliza um pet para adoção.</w:t>
      </w:r>
    </w:p>
    <w:p w:rsidR="00000000" w:rsidDel="00000000" w:rsidP="00000000" w:rsidRDefault="00000000" w:rsidRPr="00000000" w14:paraId="00000069">
      <w:pPr>
        <w:spacing w:after="120" w:before="60" w:lineRule="auto"/>
        <w:jc w:val="both"/>
        <w:rPr/>
      </w:pPr>
      <w:r w:rsidDel="00000000" w:rsidR="00000000" w:rsidRPr="00000000">
        <w:rPr>
          <w:b w:val="1"/>
          <w:i w:val="1"/>
          <w:rtl w:val="0"/>
        </w:rPr>
        <w:t xml:space="preserve">Friend - </w:t>
      </w:r>
      <w:r w:rsidDel="00000000" w:rsidR="00000000" w:rsidRPr="00000000">
        <w:rPr>
          <w:rtl w:val="0"/>
        </w:rPr>
        <w:t xml:space="preserve">Nome do usuário que utiliza o sistema para adotar, disponibilizar, apadrinhar um animal ou encontrar um parceiro ou colaborador.</w:t>
      </w:r>
    </w:p>
    <w:p w:rsidR="00000000" w:rsidDel="00000000" w:rsidP="00000000" w:rsidRDefault="00000000" w:rsidRPr="00000000" w14:paraId="0000006A">
      <w:pPr>
        <w:spacing w:after="120" w:before="60" w:lineRule="auto"/>
        <w:jc w:val="both"/>
        <w:rPr/>
      </w:pPr>
      <w:r w:rsidDel="00000000" w:rsidR="00000000" w:rsidRPr="00000000">
        <w:rPr>
          <w:b w:val="1"/>
          <w:i w:val="1"/>
          <w:rtl w:val="0"/>
        </w:rPr>
        <w:t xml:space="preserve">Logado - </w:t>
      </w:r>
      <w:r w:rsidDel="00000000" w:rsidR="00000000" w:rsidRPr="00000000">
        <w:rPr>
          <w:rtl w:val="0"/>
        </w:rPr>
        <w:t xml:space="preserve">usuário autenticado no sistema com nome de usuário ou e-mail e senha previamente cadastrados no sistema.</w:t>
      </w:r>
    </w:p>
    <w:p w:rsidR="00000000" w:rsidDel="00000000" w:rsidP="00000000" w:rsidRDefault="00000000" w:rsidRPr="00000000" w14:paraId="0000006B">
      <w:pPr>
        <w:spacing w:after="120" w:before="60" w:lineRule="auto"/>
        <w:jc w:val="both"/>
        <w:rPr/>
      </w:pPr>
      <w:r w:rsidDel="00000000" w:rsidR="00000000" w:rsidRPr="00000000">
        <w:rPr>
          <w:b w:val="1"/>
          <w:i w:val="1"/>
          <w:rtl w:val="0"/>
        </w:rPr>
        <w:t xml:space="preserve">Padrinho - </w:t>
      </w:r>
      <w:r w:rsidDel="00000000" w:rsidR="00000000" w:rsidRPr="00000000">
        <w:rPr>
          <w:rtl w:val="0"/>
        </w:rPr>
        <w:t xml:space="preserve">Quando um friend se disponibiliza a apadrinhar um animal ele se torna um padrinho do animal.</w:t>
      </w:r>
    </w:p>
    <w:p w:rsidR="00000000" w:rsidDel="00000000" w:rsidP="00000000" w:rsidRDefault="00000000" w:rsidRPr="00000000" w14:paraId="0000006C">
      <w:pPr>
        <w:spacing w:after="120" w:before="60" w:lineRule="auto"/>
        <w:jc w:val="both"/>
        <w:rPr/>
      </w:pPr>
      <w:r w:rsidDel="00000000" w:rsidR="00000000" w:rsidRPr="00000000">
        <w:rPr>
          <w:b w:val="1"/>
          <w:i w:val="1"/>
          <w:rtl w:val="0"/>
        </w:rPr>
        <w:t xml:space="preserve">Parceiro - </w:t>
      </w:r>
      <w:r w:rsidDel="00000000" w:rsidR="00000000" w:rsidRPr="00000000">
        <w:rPr>
          <w:rtl w:val="0"/>
        </w:rPr>
        <w:t xml:space="preserve">Nome dos usuários responsáveis pela saúde dos animais (médicos e clínicas veterinárias).</w:t>
      </w:r>
    </w:p>
    <w:p w:rsidR="00000000" w:rsidDel="00000000" w:rsidP="00000000" w:rsidRDefault="00000000" w:rsidRPr="00000000" w14:paraId="0000006D">
      <w:pPr>
        <w:spacing w:after="120" w:before="60" w:lineRule="auto"/>
        <w:jc w:val="both"/>
        <w:rPr/>
      </w:pPr>
      <w:r w:rsidDel="00000000" w:rsidR="00000000" w:rsidRPr="00000000">
        <w:rPr>
          <w:b w:val="1"/>
          <w:i w:val="1"/>
          <w:rtl w:val="0"/>
        </w:rPr>
        <w:t xml:space="preserve">Pet - </w:t>
      </w:r>
      <w:r w:rsidDel="00000000" w:rsidR="00000000" w:rsidRPr="00000000">
        <w:rPr>
          <w:rtl w:val="0"/>
        </w:rPr>
        <w:t xml:space="preserve">Nome do usuário que representa o perfil de um animal.</w:t>
      </w:r>
    </w:p>
    <w:p w:rsidR="00000000" w:rsidDel="00000000" w:rsidP="00000000" w:rsidRDefault="00000000" w:rsidRPr="00000000" w14:paraId="0000006E">
      <w:pPr>
        <w:spacing w:after="120" w:before="60" w:lineRule="auto"/>
        <w:jc w:val="both"/>
        <w:rPr/>
      </w:pPr>
      <w:r w:rsidDel="00000000" w:rsidR="00000000" w:rsidRPr="00000000">
        <w:rPr>
          <w:b w:val="1"/>
          <w:i w:val="1"/>
          <w:rtl w:val="0"/>
        </w:rPr>
        <w:t xml:space="preserve">Pet for Friend - </w:t>
      </w:r>
      <w:r w:rsidDel="00000000" w:rsidR="00000000" w:rsidRPr="00000000">
        <w:rPr>
          <w:rtl w:val="0"/>
        </w:rPr>
        <w:t xml:space="preserve">Nome do sistema.</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2s8eyo1" w:id="9"/>
      <w:bookmarkEnd w:id="9"/>
      <w:r w:rsidDel="00000000" w:rsidR="00000000" w:rsidRPr="00000000">
        <w:rPr>
          <w:rtl w:val="0"/>
        </w:rPr>
      </w:r>
    </w:p>
    <w:p w:rsidR="00000000" w:rsidDel="00000000" w:rsidP="00000000" w:rsidRDefault="00000000" w:rsidRPr="00000000" w14:paraId="00000070">
      <w:pPr>
        <w:pStyle w:val="Heading3"/>
        <w:numPr>
          <w:ilvl w:val="1"/>
          <w:numId w:val="10"/>
        </w:numPr>
        <w:ind w:left="0" w:firstLine="0"/>
        <w:rPr>
          <w:rFonts w:ascii="Arial" w:cs="Arial" w:eastAsia="Arial" w:hAnsi="Arial"/>
        </w:rPr>
      </w:pPr>
      <w:bookmarkStart w:colFirst="0" w:colLast="0" w:name="_17dp8vu" w:id="10"/>
      <w:bookmarkEnd w:id="10"/>
      <w:r w:rsidDel="00000000" w:rsidR="00000000" w:rsidRPr="00000000">
        <w:rPr>
          <w:rFonts w:ascii="Arial" w:cs="Arial" w:eastAsia="Arial" w:hAnsi="Arial"/>
          <w:rtl w:val="0"/>
        </w:rPr>
        <w:t xml:space="preserve">Definições e Atributos de Requisitos</w:t>
      </w:r>
    </w:p>
    <w:p w:rsidR="00000000" w:rsidDel="00000000" w:rsidP="00000000" w:rsidRDefault="00000000" w:rsidRPr="00000000" w14:paraId="00000071">
      <w:pPr>
        <w:keepNext w:val="1"/>
        <w:pBdr>
          <w:top w:space="0" w:sz="0" w:val="nil"/>
          <w:left w:space="0" w:sz="0" w:val="nil"/>
          <w:bottom w:space="0" w:sz="0" w:val="nil"/>
          <w:right w:space="0" w:sz="0" w:val="nil"/>
          <w:between w:space="0" w:sz="0" w:val="nil"/>
        </w:pBdr>
        <w:spacing w:after="60" w:before="240" w:lineRule="auto"/>
        <w:rPr>
          <w:b w:val="1"/>
          <w:color w:val="000000"/>
          <w:sz w:val="24"/>
          <w:szCs w:val="24"/>
        </w:rPr>
      </w:pPr>
      <w:r w:rsidDel="00000000" w:rsidR="00000000" w:rsidRPr="00000000">
        <w:rPr>
          <w:b w:val="1"/>
          <w:color w:val="000000"/>
          <w:sz w:val="24"/>
          <w:szCs w:val="24"/>
          <w:rtl w:val="0"/>
        </w:rPr>
        <w:t xml:space="preserve">Identificação dos Requisitos </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60" w:before="60" w:lineRule="auto"/>
        <w:jc w:val="both"/>
        <w:rPr>
          <w:color w:val="000000"/>
        </w:rPr>
      </w:pPr>
      <w:bookmarkStart w:colFirst="0" w:colLast="0" w:name="_3rdcrjn" w:id="11"/>
      <w:bookmarkEnd w:id="11"/>
      <w:r w:rsidDel="00000000" w:rsidR="00000000" w:rsidRPr="00000000">
        <w:rPr>
          <w:color w:val="000000"/>
          <w:rtl w:val="0"/>
        </w:rPr>
        <w:t xml:space="preserve">RF é utilizado para identificar Requisitos Funcionais e NF é utilizado para identificar Requisitos Não Funcionais. Ambas siglas vem </w:t>
      </w:r>
      <w:r w:rsidDel="00000000" w:rsidR="00000000" w:rsidRPr="00000000">
        <w:rPr>
          <w:rtl w:val="0"/>
        </w:rPr>
        <w:t xml:space="preserve">acompanhada</w:t>
      </w:r>
      <w:r w:rsidDel="00000000" w:rsidR="00000000" w:rsidRPr="00000000">
        <w:rPr>
          <w:color w:val="000000"/>
          <w:rtl w:val="0"/>
        </w:rPr>
        <w:t xml:space="preserve"> de um número que é o identificador único dos requisito</w:t>
      </w:r>
      <w:r w:rsidDel="00000000" w:rsidR="00000000" w:rsidRPr="00000000">
        <w:rPr>
          <w:rtl w:val="0"/>
        </w:rPr>
        <w:t xml:space="preserve">s e representado por esse número seguido por uma # para rastreabilidade no github.</w:t>
      </w:r>
      <w:r w:rsidDel="00000000" w:rsidR="00000000" w:rsidRPr="00000000">
        <w:rPr>
          <w:color w:val="000000"/>
          <w:rtl w:val="0"/>
        </w:rPr>
        <w:t xml:space="preserve"> Por exemplo, o requisito [RF016] indica um requisito funcional de número #16.</w:t>
      </w:r>
    </w:p>
    <w:p w:rsidR="00000000" w:rsidDel="00000000" w:rsidP="00000000" w:rsidRDefault="00000000" w:rsidRPr="00000000" w14:paraId="00000073">
      <w:pPr>
        <w:keepNext w:val="1"/>
        <w:pBdr>
          <w:top w:space="0" w:sz="0" w:val="nil"/>
          <w:left w:space="0" w:sz="0" w:val="nil"/>
          <w:bottom w:space="0" w:sz="0" w:val="nil"/>
          <w:right w:space="0" w:sz="0" w:val="nil"/>
          <w:between w:space="0" w:sz="0" w:val="nil"/>
        </w:pBdr>
        <w:spacing w:after="60" w:before="240" w:lineRule="auto"/>
        <w:rPr>
          <w:b w:val="1"/>
          <w:color w:val="000000"/>
          <w:sz w:val="24"/>
          <w:szCs w:val="24"/>
        </w:rPr>
      </w:pPr>
      <w:r w:rsidDel="00000000" w:rsidR="00000000" w:rsidRPr="00000000">
        <w:rPr>
          <w:b w:val="1"/>
          <w:color w:val="000000"/>
          <w:sz w:val="24"/>
          <w:szCs w:val="24"/>
          <w:rtl w:val="0"/>
        </w:rPr>
        <w:t xml:space="preserve">Prioridades dos Requisitos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estabelecer a prioridade dos requisitos foram adotadas as denominações “essencial”, “importante” e “desejável”.</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1"/>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Essencial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requisito sem o qual o sistema não entra em funcionamento. Requisitos essenciais são requisitos imprescindíveis, que têm que ser implementados impreterivelmente.</w:t>
      </w:r>
      <w:r w:rsidDel="00000000" w:rsidR="00000000" w:rsidRPr="00000000">
        <w:rPr>
          <w:rtl w:val="0"/>
        </w:rPr>
      </w:r>
    </w:p>
    <w:p w:rsidR="00000000" w:rsidDel="00000000" w:rsidP="00000000" w:rsidRDefault="00000000" w:rsidRPr="00000000" w14:paraId="0000007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1"/>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bookmarkStart w:colFirst="0" w:colLast="0" w:name="_26in1rg" w:id="12"/>
      <w:bookmarkEnd w:id="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Importante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requisito sem o qual o sistema entra em funcionamento, mas de forma não satisfatória. Requisitos importantes devem ser implementados, mas, se não forem, o sistema poderá ser implantado e usado mesmo assim.</w:t>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1"/>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Desejável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o requisito que não compromete as funcionalidades básicas do sistema, isto é, o sistema pode funcionar de forma satisfatória sem ele. Requisitos desejáveis são requisitos que podem ser deixados para versões posteriores do sistema, caso não haja tempo hábil para implementá-los na versão que está sendo especificada.</w:t>
      </w:r>
      <w:r w:rsidDel="00000000" w:rsidR="00000000" w:rsidRPr="00000000">
        <w:rPr>
          <w:rtl w:val="0"/>
        </w:rPr>
      </w:r>
    </w:p>
    <w:p w:rsidR="00000000" w:rsidDel="00000000" w:rsidP="00000000" w:rsidRDefault="00000000" w:rsidRPr="00000000" w14:paraId="0000007B">
      <w:pPr>
        <w:pStyle w:val="Heading3"/>
        <w:rPr>
          <w:rFonts w:ascii="Arial" w:cs="Arial" w:eastAsia="Arial" w:hAnsi="Arial"/>
        </w:rPr>
      </w:pPr>
      <w:bookmarkStart w:colFirst="0" w:colLast="0" w:name="_lnxbz9" w:id="13"/>
      <w:bookmarkEnd w:id="13"/>
      <w:r w:rsidDel="00000000" w:rsidR="00000000" w:rsidRPr="00000000">
        <w:rPr>
          <w:rFonts w:ascii="Arial" w:cs="Arial" w:eastAsia="Arial" w:hAnsi="Arial"/>
          <w:rtl w:val="0"/>
        </w:rPr>
        <w:t xml:space="preserve">Formulários coletados</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color w:val="000000"/>
          <w:rtl w:val="0"/>
        </w:rPr>
        <w:t xml:space="preserve">Os documentos relacionados abaixo estão à disposição no anexo deste documento. Os campos </w:t>
      </w:r>
      <w:r w:rsidDel="00000000" w:rsidR="00000000" w:rsidRPr="00000000">
        <w:rPr>
          <w:rtl w:val="0"/>
        </w:rPr>
        <w:t xml:space="preserve">em</w:t>
      </w:r>
      <w:r w:rsidDel="00000000" w:rsidR="00000000" w:rsidRPr="00000000">
        <w:rPr>
          <w:color w:val="000000"/>
          <w:rtl w:val="0"/>
        </w:rPr>
        <w:t xml:space="preserve"> </w:t>
      </w:r>
      <w:r w:rsidDel="00000000" w:rsidR="00000000" w:rsidRPr="00000000">
        <w:rPr>
          <w:rtl w:val="0"/>
        </w:rPr>
        <w:t xml:space="preserve">vermelho</w:t>
      </w:r>
      <w:r w:rsidDel="00000000" w:rsidR="00000000" w:rsidRPr="00000000">
        <w:rPr>
          <w:color w:val="000000"/>
          <w:rtl w:val="0"/>
        </w:rPr>
        <w:t xml:space="preserve"> não são </w:t>
      </w:r>
      <w:r w:rsidDel="00000000" w:rsidR="00000000" w:rsidRPr="00000000">
        <w:rPr>
          <w:rtl w:val="0"/>
        </w:rPr>
        <w:t xml:space="preserve">necessários</w:t>
      </w:r>
      <w:r w:rsidDel="00000000" w:rsidR="00000000" w:rsidRPr="00000000">
        <w:rPr>
          <w:color w:val="000000"/>
          <w:rtl w:val="0"/>
        </w:rPr>
        <w:t xml:space="preserve">. Os campos </w:t>
      </w:r>
      <w:r w:rsidDel="00000000" w:rsidR="00000000" w:rsidRPr="00000000">
        <w:rPr>
          <w:rtl w:val="0"/>
        </w:rPr>
        <w:t xml:space="preserve">em</w:t>
      </w:r>
      <w:r w:rsidDel="00000000" w:rsidR="00000000" w:rsidRPr="00000000">
        <w:rPr>
          <w:color w:val="000000"/>
          <w:rtl w:val="0"/>
        </w:rPr>
        <w:t xml:space="preserve"> azul são campos que precisam ser acrescentados ao </w:t>
      </w:r>
      <w:r w:rsidDel="00000000" w:rsidR="00000000" w:rsidRPr="00000000">
        <w:rPr>
          <w:rtl w:val="0"/>
        </w:rPr>
        <w:t xml:space="preserve">formulário</w:t>
      </w:r>
      <w:r w:rsidDel="00000000" w:rsidR="00000000" w:rsidRPr="00000000">
        <w:rPr>
          <w:color w:val="000000"/>
          <w:rtl w:val="0"/>
        </w:rPr>
        <w:t xml:space="preserve">. Os demais campos sem qualquer marcação devem fazer parte do sistema.</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pacing w:after="120" w:before="240" w:lineRule="auto"/>
        <w:ind w:left="360" w:hanging="360"/>
        <w:rPr>
          <w:color w:val="000000"/>
        </w:rPr>
      </w:pPr>
      <w:r w:rsidDel="00000000" w:rsidR="00000000" w:rsidRPr="00000000">
        <w:rPr>
          <w:color w:val="000000"/>
          <w:rtl w:val="0"/>
        </w:rPr>
        <w:t xml:space="preserve">Cadastro de </w:t>
      </w:r>
      <w:r w:rsidDel="00000000" w:rsidR="00000000" w:rsidRPr="00000000">
        <w:rPr>
          <w:rtl w:val="0"/>
        </w:rPr>
        <w:t xml:space="preserve">Pet</w:t>
      </w:r>
      <w:r w:rsidDel="00000000" w:rsidR="00000000" w:rsidRPr="00000000">
        <w:rPr>
          <w:color w:val="000000"/>
          <w:rtl w:val="0"/>
        </w:rPr>
        <w:t xml:space="preserve">: </w:t>
      </w:r>
      <w:r w:rsidDel="00000000" w:rsidR="00000000" w:rsidRPr="00000000">
        <w:rPr>
          <w:rtl w:val="0"/>
        </w:rPr>
        <w:t xml:space="preserve">Anexo_I_Cad_Pet</w:t>
      </w:r>
      <w:r w:rsidDel="00000000" w:rsidR="00000000" w:rsidRPr="00000000">
        <w:rPr>
          <w:rtl w:val="0"/>
        </w:rPr>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pacing w:after="120" w:before="240" w:lineRule="auto"/>
        <w:ind w:left="360" w:hanging="360"/>
        <w:rPr>
          <w:color w:val="000000"/>
        </w:rPr>
      </w:pPr>
      <w:r w:rsidDel="00000000" w:rsidR="00000000" w:rsidRPr="00000000">
        <w:rPr>
          <w:color w:val="000000"/>
          <w:rtl w:val="0"/>
        </w:rPr>
        <w:t xml:space="preserve">Cadastro de </w:t>
      </w:r>
      <w:r w:rsidDel="00000000" w:rsidR="00000000" w:rsidRPr="00000000">
        <w:rPr>
          <w:rtl w:val="0"/>
        </w:rPr>
        <w:t xml:space="preserve">Parceiro</w:t>
      </w:r>
      <w:r w:rsidDel="00000000" w:rsidR="00000000" w:rsidRPr="00000000">
        <w:rPr>
          <w:color w:val="000000"/>
          <w:rtl w:val="0"/>
        </w:rPr>
        <w:t xml:space="preserve">: Anexo_II_Cad_Parceiro</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rtl w:val="0"/>
        </w:rPr>
        <w:t xml:space="preserve">Cadastro de Colaborador: Anexo_III_Cad_Colaborador</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rtl w:val="0"/>
        </w:rPr>
        <w:t xml:space="preserve">Instruções de Acessibilidade: </w:t>
      </w:r>
      <w:hyperlink r:id="rId10">
        <w:r w:rsidDel="00000000" w:rsidR="00000000" w:rsidRPr="00000000">
          <w:rPr>
            <w:color w:val="1155cc"/>
            <w:u w:val="single"/>
            <w:rtl w:val="0"/>
          </w:rPr>
          <w:t xml:space="preserve">https://www.w3c.br/pub/Materiais/PublicacoesW3C/cartilha-w3cbr-acessibilidade-web-fasciculo-I.html</w:t>
        </w:r>
      </w:hyperlink>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before="240" w:lineRule="auto"/>
        <w:rPr>
          <w:color w:val="000000"/>
        </w:rPr>
        <w:sectPr>
          <w:headerReference r:id="rId11" w:type="default"/>
          <w:headerReference r:id="rId12" w:type="even"/>
          <w:type w:val="nextPage"/>
          <w:pgSz w:h="16834" w:w="11909"/>
          <w:pgMar w:bottom="1440" w:top="1440" w:left="1440" w:right="1440" w:header="720" w:footer="720"/>
          <w:pgNumType w:start="1"/>
          <w:cols w:equalWidth="0"/>
        </w:sectPr>
      </w:pPr>
      <w:bookmarkStart w:colFirst="0" w:colLast="0" w:name="_35nkun2" w:id="14"/>
      <w:bookmarkEnd w:id="14"/>
      <w:r w:rsidDel="00000000" w:rsidR="00000000" w:rsidRPr="00000000">
        <w:rPr>
          <w:rtl w:val="0"/>
        </w:rPr>
      </w:r>
    </w:p>
    <w:p w:rsidR="00000000" w:rsidDel="00000000" w:rsidP="00000000" w:rsidRDefault="00000000" w:rsidRPr="00000000" w14:paraId="00000082">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083">
      <w:pPr>
        <w:pStyle w:val="Heading1"/>
        <w:ind w:left="578" w:firstLine="0"/>
        <w:jc w:val="right"/>
        <w:rPr>
          <w:rFonts w:ascii="Arial" w:cs="Arial" w:eastAsia="Arial" w:hAnsi="Arial"/>
        </w:rPr>
      </w:pPr>
      <w:bookmarkStart w:colFirst="0" w:colLast="0" w:name="_1ksv4uv" w:id="15"/>
      <w:bookmarkEnd w:id="15"/>
      <w:r w:rsidDel="00000000" w:rsidR="00000000" w:rsidRPr="00000000">
        <w:rPr>
          <w:rFonts w:ascii="Arial" w:cs="Arial" w:eastAsia="Arial" w:hAnsi="Arial"/>
          <w:rtl w:val="0"/>
        </w:rPr>
        <w:t xml:space="preserve">Capítulo 1</w:t>
      </w:r>
    </w:p>
    <w:p w:rsidR="00000000" w:rsidDel="00000000" w:rsidP="00000000" w:rsidRDefault="00000000" w:rsidRPr="00000000" w14:paraId="00000084">
      <w:pPr>
        <w:pStyle w:val="Heading2"/>
        <w:numPr>
          <w:ilvl w:val="0"/>
          <w:numId w:val="10"/>
        </w:numPr>
        <w:ind w:left="0" w:firstLine="0"/>
        <w:rPr/>
      </w:pPr>
      <w:bookmarkStart w:colFirst="0" w:colLast="0" w:name="_44sinio" w:id="16"/>
      <w:bookmarkEnd w:id="16"/>
      <w:r w:rsidDel="00000000" w:rsidR="00000000" w:rsidRPr="00000000">
        <w:rPr>
          <w:rtl w:val="0"/>
        </w:rPr>
        <w:t xml:space="preserve">Descrição geral do sistema</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O Sistema Pet for Friend, é uma plataforma desenvolvida para auxiliar o processo de adoção de animais com algum tipo de deficiência por pessoas que também possuem algum tipo de deficiência ou não. Para isso precisamos contar com uma plataforma acessível, nos mais amplos sentidos, de forma segura e confiável que permita a adoção e o apadrinhamento de animais em situação de vulnerabilidade. O sistema deverá em breve ser independente de outros sistemas e conectado à internet. Inicialmente o sistema funciona com o auxílio de um navegador web e com conectividade local. </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2jxsxqh" w:id="17"/>
      <w:bookmarkEnd w:id="17"/>
      <w:r w:rsidDel="00000000" w:rsidR="00000000" w:rsidRPr="00000000">
        <w:rPr>
          <w:rtl w:val="0"/>
        </w:rPr>
      </w:r>
    </w:p>
    <w:p w:rsidR="00000000" w:rsidDel="00000000" w:rsidP="00000000" w:rsidRDefault="00000000" w:rsidRPr="00000000" w14:paraId="00000087">
      <w:pPr>
        <w:pStyle w:val="Heading3"/>
        <w:numPr>
          <w:ilvl w:val="1"/>
          <w:numId w:val="10"/>
        </w:numPr>
        <w:ind w:left="0" w:firstLine="0"/>
        <w:rPr>
          <w:rFonts w:ascii="Arial" w:cs="Arial" w:eastAsia="Arial" w:hAnsi="Arial"/>
        </w:rPr>
      </w:pPr>
      <w:bookmarkStart w:colFirst="0" w:colLast="0" w:name="_z337ya" w:id="18"/>
      <w:bookmarkEnd w:id="18"/>
      <w:r w:rsidDel="00000000" w:rsidR="00000000" w:rsidRPr="00000000">
        <w:rPr>
          <w:rFonts w:ascii="Arial" w:cs="Arial" w:eastAsia="Arial" w:hAnsi="Arial"/>
          <w:rtl w:val="0"/>
        </w:rPr>
        <w:t xml:space="preserve">Abrangência e sistemas relacionados</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60" w:before="60" w:lineRule="auto"/>
        <w:ind w:left="578" w:firstLine="0"/>
        <w:jc w:val="both"/>
        <w:rPr/>
      </w:pPr>
      <w:r w:rsidDel="00000000" w:rsidR="00000000" w:rsidRPr="00000000">
        <w:rPr>
          <w:rtl w:val="0"/>
        </w:rPr>
        <w:t xml:space="preserve">O sistema deve desempenhar algumas funções abaixo referenciadas com o identificador seguido de uma sequência numérica de 2 dígitos [UR01] seguido de sua funcionalidade, onde os itens em vermelho não devem fazer parte no momento ou serão implementadas em breve, e os elementos azuis são referentes aos relacionamentos entre sistemas:</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60" w:before="60" w:lineRule="auto"/>
        <w:ind w:left="578" w:firstLine="0"/>
        <w:jc w:val="both"/>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UR01 - O sistema deve permitir que um novo usuário visite algumas páginas até realizar o cadastro;</w:t>
      </w:r>
    </w:p>
    <w:p w:rsidR="00000000" w:rsidDel="00000000" w:rsidP="00000000" w:rsidRDefault="00000000" w:rsidRPr="00000000" w14:paraId="0000008B">
      <w:pPr>
        <w:rPr/>
      </w:pPr>
      <w:r w:rsidDel="00000000" w:rsidR="00000000" w:rsidRPr="00000000">
        <w:rPr>
          <w:rtl w:val="0"/>
        </w:rPr>
        <w:t xml:space="preserve">UR02 - O sistema deve permitir o cadastro de novo usuário;</w:t>
      </w:r>
    </w:p>
    <w:p w:rsidR="00000000" w:rsidDel="00000000" w:rsidP="00000000" w:rsidRDefault="00000000" w:rsidRPr="00000000" w14:paraId="0000008C">
      <w:pPr>
        <w:rPr/>
      </w:pPr>
      <w:r w:rsidDel="00000000" w:rsidR="00000000" w:rsidRPr="00000000">
        <w:rPr>
          <w:rtl w:val="0"/>
        </w:rPr>
        <w:t xml:space="preserve">UR03- O sistema deve permitir o cadastro de novo animal;</w:t>
      </w:r>
    </w:p>
    <w:p w:rsidR="00000000" w:rsidDel="00000000" w:rsidP="00000000" w:rsidRDefault="00000000" w:rsidRPr="00000000" w14:paraId="0000008D">
      <w:pPr>
        <w:rPr/>
      </w:pPr>
      <w:r w:rsidDel="00000000" w:rsidR="00000000" w:rsidRPr="00000000">
        <w:rPr>
          <w:rtl w:val="0"/>
        </w:rPr>
        <w:t xml:space="preserve">UR04- O sistema deve permitir o cadastro de um novo colaborador;</w:t>
      </w:r>
    </w:p>
    <w:p w:rsidR="00000000" w:rsidDel="00000000" w:rsidP="00000000" w:rsidRDefault="00000000" w:rsidRPr="00000000" w14:paraId="0000008E">
      <w:pPr>
        <w:rPr/>
      </w:pPr>
      <w:r w:rsidDel="00000000" w:rsidR="00000000" w:rsidRPr="00000000">
        <w:rPr>
          <w:rtl w:val="0"/>
        </w:rPr>
        <w:t xml:space="preserve">UR05- O sistema deve permitir o cadastro de um novo parceiro;</w:t>
      </w:r>
    </w:p>
    <w:p w:rsidR="00000000" w:rsidDel="00000000" w:rsidP="00000000" w:rsidRDefault="00000000" w:rsidRPr="00000000" w14:paraId="0000008F">
      <w:pPr>
        <w:rPr/>
      </w:pPr>
      <w:r w:rsidDel="00000000" w:rsidR="00000000" w:rsidRPr="00000000">
        <w:rPr>
          <w:rtl w:val="0"/>
        </w:rPr>
        <w:t xml:space="preserve">UR06- O sistema deve permitir que animais sejam adotados;</w:t>
      </w:r>
    </w:p>
    <w:p w:rsidR="00000000" w:rsidDel="00000000" w:rsidP="00000000" w:rsidRDefault="00000000" w:rsidRPr="00000000" w14:paraId="00000090">
      <w:pPr>
        <w:rPr/>
      </w:pPr>
      <w:r w:rsidDel="00000000" w:rsidR="00000000" w:rsidRPr="00000000">
        <w:rPr>
          <w:rtl w:val="0"/>
        </w:rPr>
        <w:t xml:space="preserve">UR07- O sistema deve permitir que animais sejam apadrinhados;</w:t>
      </w:r>
    </w:p>
    <w:p w:rsidR="00000000" w:rsidDel="00000000" w:rsidP="00000000" w:rsidRDefault="00000000" w:rsidRPr="00000000" w14:paraId="00000091">
      <w:pPr>
        <w:rPr/>
      </w:pPr>
      <w:r w:rsidDel="00000000" w:rsidR="00000000" w:rsidRPr="00000000">
        <w:rPr>
          <w:rtl w:val="0"/>
        </w:rPr>
        <w:t xml:space="preserve">UR08- O sistema deve permitir disponibilizar animais para adoção;</w:t>
      </w:r>
    </w:p>
    <w:p w:rsidR="00000000" w:rsidDel="00000000" w:rsidP="00000000" w:rsidRDefault="00000000" w:rsidRPr="00000000" w14:paraId="00000092">
      <w:pPr>
        <w:rPr/>
      </w:pPr>
      <w:r w:rsidDel="00000000" w:rsidR="00000000" w:rsidRPr="00000000">
        <w:rPr>
          <w:rtl w:val="0"/>
        </w:rPr>
        <w:t xml:space="preserve">UR09- O sistema deve permitir visualizar os animais disponíveis;</w:t>
      </w:r>
    </w:p>
    <w:p w:rsidR="00000000" w:rsidDel="00000000" w:rsidP="00000000" w:rsidRDefault="00000000" w:rsidRPr="00000000" w14:paraId="00000093">
      <w:pPr>
        <w:rPr/>
      </w:pPr>
      <w:r w:rsidDel="00000000" w:rsidR="00000000" w:rsidRPr="00000000">
        <w:rPr>
          <w:rtl w:val="0"/>
        </w:rPr>
        <w:t xml:space="preserve">UR10- O sistema deve permitir que usuários entrem em contato entre eles;</w:t>
      </w:r>
    </w:p>
    <w:p w:rsidR="00000000" w:rsidDel="00000000" w:rsidP="00000000" w:rsidRDefault="00000000" w:rsidRPr="00000000" w14:paraId="00000094">
      <w:pPr>
        <w:rPr/>
      </w:pPr>
      <w:r w:rsidDel="00000000" w:rsidR="00000000" w:rsidRPr="00000000">
        <w:rPr>
          <w:rtl w:val="0"/>
        </w:rPr>
        <w:t xml:space="preserve">UR11- O sistema deve cuidar sozinho da autenticação do usuário;</w:t>
      </w:r>
    </w:p>
    <w:p w:rsidR="00000000" w:rsidDel="00000000" w:rsidP="00000000" w:rsidRDefault="00000000" w:rsidRPr="00000000" w14:paraId="00000095">
      <w:pPr>
        <w:rPr/>
      </w:pPr>
      <w:r w:rsidDel="00000000" w:rsidR="00000000" w:rsidRPr="00000000">
        <w:rPr>
          <w:rtl w:val="0"/>
        </w:rPr>
        <w:t xml:space="preserve">UR12- O sistema não deve permitir que um usuário tipo friend exclua um animal;</w:t>
      </w:r>
    </w:p>
    <w:p w:rsidR="00000000" w:rsidDel="00000000" w:rsidP="00000000" w:rsidRDefault="00000000" w:rsidRPr="00000000" w14:paraId="00000096">
      <w:pPr>
        <w:rPr/>
      </w:pPr>
      <w:r w:rsidDel="00000000" w:rsidR="00000000" w:rsidRPr="00000000">
        <w:rPr>
          <w:rtl w:val="0"/>
        </w:rPr>
        <w:t xml:space="preserve">UR13- O sistema não deve permitir o acesso a algumas funções sem estar logado;</w:t>
      </w:r>
    </w:p>
    <w:p w:rsidR="00000000" w:rsidDel="00000000" w:rsidP="00000000" w:rsidRDefault="00000000" w:rsidRPr="00000000" w14:paraId="00000097">
      <w:pPr>
        <w:rPr/>
      </w:pPr>
      <w:r w:rsidDel="00000000" w:rsidR="00000000" w:rsidRPr="00000000">
        <w:rPr>
          <w:rtl w:val="0"/>
        </w:rPr>
        <w:t xml:space="preserve">UR14- O sistema deve ser independente;</w:t>
      </w:r>
    </w:p>
    <w:p w:rsidR="00000000" w:rsidDel="00000000" w:rsidP="00000000" w:rsidRDefault="00000000" w:rsidRPr="00000000" w14:paraId="00000098">
      <w:pPr>
        <w:rPr/>
      </w:pPr>
      <w:r w:rsidDel="00000000" w:rsidR="00000000" w:rsidRPr="00000000">
        <w:rPr>
          <w:rtl w:val="0"/>
        </w:rPr>
        <w:t xml:space="preserve">UR15- O sistema deve ser integrado à um navegador web Google Chrome;</w:t>
      </w:r>
    </w:p>
    <w:p w:rsidR="00000000" w:rsidDel="00000000" w:rsidP="00000000" w:rsidRDefault="00000000" w:rsidRPr="00000000" w14:paraId="00000099">
      <w:pPr>
        <w:rPr/>
      </w:pPr>
      <w:r w:rsidDel="00000000" w:rsidR="00000000" w:rsidRPr="00000000">
        <w:rPr>
          <w:rtl w:val="0"/>
        </w:rPr>
        <w:t xml:space="preserve">UR16- O sistema integrado deve suportar css;</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60" w:before="60" w:lineRule="auto"/>
        <w:jc w:val="both"/>
        <w:rPr>
          <w:b w:val="1"/>
          <w:sz w:val="28"/>
          <w:szCs w:val="28"/>
        </w:rPr>
      </w:pPr>
      <w:r w:rsidDel="00000000" w:rsidR="00000000" w:rsidRPr="00000000">
        <w:rPr>
          <w:rtl w:val="0"/>
        </w:rPr>
        <w:t xml:space="preserve">UR17- O sistema deve permitir que o usuário parceiro altere informações do animal;</w:t>
      </w:r>
      <w:r w:rsidDel="00000000" w:rsidR="00000000" w:rsidRPr="00000000">
        <w:rPr>
          <w:rtl w:val="0"/>
        </w:rPr>
      </w:r>
    </w:p>
    <w:p w:rsidR="00000000" w:rsidDel="00000000" w:rsidP="00000000" w:rsidRDefault="00000000" w:rsidRPr="00000000" w14:paraId="0000009B">
      <w:pPr>
        <w:keepNext w:val="1"/>
        <w:numPr>
          <w:ilvl w:val="1"/>
          <w:numId w:val="10"/>
        </w:numPr>
        <w:shd w:fill="cccccc" w:val="clear"/>
        <w:spacing w:after="120" w:before="360" w:lineRule="auto"/>
        <w:ind w:left="0" w:firstLine="0"/>
        <w:rPr>
          <w:b w:val="1"/>
          <w:sz w:val="28"/>
          <w:szCs w:val="28"/>
        </w:rPr>
      </w:pPr>
      <w:r w:rsidDel="00000000" w:rsidR="00000000" w:rsidRPr="00000000">
        <w:rPr>
          <w:b w:val="1"/>
          <w:sz w:val="28"/>
          <w:szCs w:val="28"/>
          <w:rtl w:val="0"/>
        </w:rPr>
        <w:t xml:space="preserve">Relação de usuários do sistema</w:t>
      </w:r>
    </w:p>
    <w:p w:rsidR="00000000" w:rsidDel="00000000" w:rsidP="00000000" w:rsidRDefault="00000000" w:rsidRPr="00000000" w14:paraId="0000009C">
      <w:pPr>
        <w:keepNext w:val="1"/>
        <w:pBdr>
          <w:top w:space="0" w:sz="0" w:val="nil"/>
          <w:left w:space="0" w:sz="0" w:val="nil"/>
          <w:bottom w:space="0" w:sz="0" w:val="nil"/>
          <w:right w:space="0" w:sz="0" w:val="nil"/>
          <w:between w:space="0" w:sz="0" w:val="nil"/>
        </w:pBdr>
        <w:spacing w:after="60" w:before="240" w:lineRule="auto"/>
        <w:jc w:val="both"/>
        <w:rPr>
          <w:color w:val="000000"/>
        </w:rPr>
      </w:pPr>
      <w:bookmarkStart w:colFirst="0" w:colLast="0" w:name="_3j2qqm3" w:id="19"/>
      <w:bookmarkEnd w:id="19"/>
      <w:r w:rsidDel="00000000" w:rsidR="00000000" w:rsidRPr="00000000">
        <w:rPr>
          <w:color w:val="000000"/>
          <w:rtl w:val="0"/>
        </w:rPr>
        <w:t xml:space="preserve">O sistema </w:t>
      </w:r>
      <w:r w:rsidDel="00000000" w:rsidR="00000000" w:rsidRPr="00000000">
        <w:rPr>
          <w:rtl w:val="0"/>
        </w:rPr>
        <w:t xml:space="preserve">Pet for Friend</w:t>
      </w:r>
      <w:r w:rsidDel="00000000" w:rsidR="00000000" w:rsidRPr="00000000">
        <w:rPr>
          <w:color w:val="000000"/>
          <w:rtl w:val="0"/>
        </w:rPr>
        <w:t xml:space="preserve"> é composto, em sua totalidade, por oito atores, dos quais apenas quatro podem ser personificados e executam, de fato, alguma interação com o sistema, com exceção do próprio sistema, que não pode ser personificado e que tem praticamente duas funções pré-definidas: autenticar usuários e validar/invalidar as ações. Todos eles, Usuario_padrao, Visitante, Friend, Colaborador, Parceiro, SisAdmin, Sistema e Pet, serão descritos abaixo, conforme o seu papel.</w:t>
      </w:r>
    </w:p>
    <w:p w:rsidR="00000000" w:rsidDel="00000000" w:rsidP="00000000" w:rsidRDefault="00000000" w:rsidRPr="00000000" w14:paraId="0000009D">
      <w:pPr>
        <w:ind w:left="284" w:firstLine="0"/>
        <w:jc w:val="both"/>
        <w:rPr>
          <w:b w:val="1"/>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Usuários ativo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são aqueles que podem ser personificados e que executam ações, diretas, no sistema.</w:t>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1y810tw" w:id="20"/>
      <w:bookmarkEnd w:id="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SisAdmin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usuário master. Ele é o responsável pela administração do sistema e pela execução das tarefas de manutenção, podendo assim, realizar quaisquer uma das ações dentro do sistema (Criar, Alterar, Visualizar e Excluir).</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Visitante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usuário que tem acesso às funções mais básicas do sistema. Ele é uma especialização de Usuário padrão, acrescido a funcionalidade de cadastrar usuário. Em suma, ele tem acesso somente àqueles dados os quais não se exige autenticação.</w:t>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4i7ojhp" w:id="21"/>
      <w:bookmarkEnd w:id="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Friend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usuário com a possibilidade da maioria das interações disponíveis no sistema, ele tem acesso às funções de adotar, apadrinhar ou cadastrar os animais para adoção. Estes usuários devem ter acesso às opções de cadastrar e visualizar os animais disponíveis para adoção; visualizar, adicionar e excluir animais da lista de afilhados.</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2xcytpi" w:id="22"/>
      <w:bookmarkEnd w:id="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Parceiro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ator que representa uma organização e está vinculado a um colaborador responsável. Este usuário é quem tem a responsabilidade de abrigar animais que estão em situação de abandonados, e receber as doações do usuário friend (padrinho), este usuário só poderá ser cadastrado por um outro usuário do tipo pessoa física, pois toda ONG/abrigo deve possuir um responsável pessoa física. Após cadastrado, este deverá ser aprovado pelo SisAdmin.</w:t>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Sistema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o ator cujas únicas funções são autenticar usuários e validar/invalidar ações dos demais usuários.</w:t>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Usuários passivo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são aquele que não executam nenhuma função direta com o sistema. Os mesmos foram elaboradores somente para serem usados como classes generalizadas e abstratas.</w:t>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Usuario_padrao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é o ator de primeiro nível, ou seja, a forma mais generalizada dos atores do sistema.</w:t>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bookmarkStart w:colFirst="0" w:colLast="0" w:name="_1ci93xb" w:id="23"/>
      <w:bookmarkEnd w:id="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colaborador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é o ator generalizado que possui como especializações o Friend e o parceiro. Este usuário não executa nenhuma ação direta no sistema, pois suas ações só são executadas por meio da pessoa do colaborador.</w:t>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ator não terá acesso algum ao sistema, sendo apenas utilizado para identificar os animais disponíveis para adoção ou apadrinhados.</w:t>
      </w:r>
      <w:r w:rsidDel="00000000" w:rsidR="00000000" w:rsidRPr="00000000">
        <w:rPr>
          <w:rtl w:val="0"/>
        </w:rPr>
      </w:r>
    </w:p>
    <w:p w:rsidR="00000000" w:rsidDel="00000000" w:rsidP="00000000" w:rsidRDefault="00000000" w:rsidRPr="00000000" w14:paraId="000000B1">
      <w:pPr>
        <w:ind w:left="284" w:firstLine="0"/>
        <w:rPr>
          <w:sz w:val="24"/>
          <w:szCs w:val="24"/>
        </w:rPr>
      </w:pPr>
      <w:bookmarkStart w:colFirst="0" w:colLast="0" w:name="_3whwml4" w:id="24"/>
      <w:bookmarkEnd w:id="24"/>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60" w:before="60" w:lineRule="auto"/>
        <w:ind w:left="578" w:firstLine="0"/>
        <w:jc w:val="both"/>
        <w:rPr/>
      </w:pPr>
      <w:bookmarkStart w:colFirst="0" w:colLast="0" w:name="_2bn6wsx" w:id="25"/>
      <w:bookmarkEnd w:id="25"/>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jc w:val="left"/>
        <w:rPr/>
      </w:pPr>
      <w:bookmarkStart w:colFirst="0" w:colLast="0" w:name="_qsh70q" w:id="26"/>
      <w:bookmarkEnd w:id="26"/>
      <w:r w:rsidDel="00000000" w:rsidR="00000000" w:rsidRPr="00000000">
        <w:rPr>
          <w:rtl w:val="0"/>
        </w:rPr>
        <w:t xml:space="preserve">Diagramas de Caso de Uso</w:t>
      </w:r>
    </w:p>
    <w:p w:rsidR="00000000" w:rsidDel="00000000" w:rsidP="00000000" w:rsidRDefault="00000000" w:rsidRPr="00000000" w14:paraId="000000B5">
      <w:pPr>
        <w:pStyle w:val="Heading3"/>
        <w:rPr/>
      </w:pPr>
      <w:bookmarkStart w:colFirst="0" w:colLast="0" w:name="_3as4poj" w:id="27"/>
      <w:bookmarkEnd w:id="27"/>
      <w:r w:rsidDel="00000000" w:rsidR="00000000" w:rsidRPr="00000000">
        <w:rPr>
          <w:rtl w:val="0"/>
        </w:rPr>
        <w:t xml:space="preserve">Visão Geral do Sistema </w:t>
      </w:r>
    </w:p>
    <w:p w:rsidR="00000000" w:rsidDel="00000000" w:rsidP="00000000" w:rsidRDefault="00000000" w:rsidRPr="00000000" w14:paraId="000000B6">
      <w:pPr>
        <w:rPr>
          <w:color w:val="000000"/>
        </w:rPr>
      </w:pPr>
      <w:bookmarkStart w:colFirst="0" w:colLast="0" w:name="_1pxezwc" w:id="28"/>
      <w:bookmarkEnd w:id="28"/>
      <w:r w:rsidDel="00000000" w:rsidR="00000000" w:rsidRPr="00000000">
        <w:rPr>
          <w:color w:val="000000"/>
        </w:rPr>
        <w:drawing>
          <wp:inline distB="0" distT="0" distL="0" distR="0">
            <wp:extent cx="5612130" cy="3383915"/>
            <wp:effectExtent b="0" l="0" r="0" t="0"/>
            <wp:docPr id="11"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612130" cy="338391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3"/>
        <w:rPr/>
      </w:pPr>
      <w:bookmarkStart w:colFirst="0" w:colLast="0" w:name="_49x2ik5" w:id="29"/>
      <w:bookmarkEnd w:id="29"/>
      <w:r w:rsidDel="00000000" w:rsidR="00000000" w:rsidRPr="00000000">
        <w:rPr>
          <w:rtl w:val="0"/>
        </w:rPr>
        <w:t xml:space="preserve">Caso de uso 1 – Efetuar login</w:t>
      </w:r>
    </w:p>
    <w:p w:rsidR="00000000" w:rsidDel="00000000" w:rsidP="00000000" w:rsidRDefault="00000000" w:rsidRPr="00000000" w14:paraId="000000B8">
      <w:pPr>
        <w:jc w:val="center"/>
        <w:rPr/>
      </w:pPr>
      <w:r w:rsidDel="00000000" w:rsidR="00000000" w:rsidRPr="00000000">
        <w:rPr/>
        <w:drawing>
          <wp:inline distB="0" distT="0" distL="0" distR="0">
            <wp:extent cx="4940962" cy="3037926"/>
            <wp:effectExtent b="0" l="0" r="0" t="0"/>
            <wp:docPr id="13"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4940962" cy="303792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Haverá algumas funcionalidades básicas, as quais os usuários poderão efetuar sem estarem logados ao sistema, porém para se ter acesso à maioria das funcionalidades o usuário deverá estar logado. A partir da tela &lt;home&gt; o usuário poderá acessar a tela &lt;login&gt; utilizando do botão ENTRAR, disponível na barra de menus. Já na tela de login o usuário deverá informar o seu endereço de e-mail, juntamente com sua senha e clicar novamente em ENTRAR. O sistema checará as informações e se encarregará de autenticar ou não o usuário.</w:t>
      </w:r>
    </w:p>
    <w:p w:rsidR="00000000" w:rsidDel="00000000" w:rsidP="00000000" w:rsidRDefault="00000000" w:rsidRPr="00000000" w14:paraId="000000BA">
      <w:pPr>
        <w:pStyle w:val="Heading3"/>
        <w:rPr/>
      </w:pPr>
      <w:bookmarkStart w:colFirst="0" w:colLast="0" w:name="_2p2csry" w:id="30"/>
      <w:bookmarkEnd w:id="30"/>
      <w:r w:rsidDel="00000000" w:rsidR="00000000" w:rsidRPr="00000000">
        <w:rPr>
          <w:rtl w:val="0"/>
        </w:rPr>
        <w:t xml:space="preserve">Caso de Uso 2 – Cadastrar pet para adoção</w:t>
      </w:r>
    </w:p>
    <w:p w:rsidR="00000000" w:rsidDel="00000000" w:rsidP="00000000" w:rsidRDefault="00000000" w:rsidRPr="00000000" w14:paraId="000000BB">
      <w:pPr>
        <w:spacing w:after="60" w:before="60" w:lineRule="auto"/>
        <w:jc w:val="center"/>
        <w:rPr/>
      </w:pPr>
      <w:r w:rsidDel="00000000" w:rsidR="00000000" w:rsidRPr="00000000">
        <w:rPr/>
        <w:drawing>
          <wp:inline distB="0" distT="0" distL="0" distR="0">
            <wp:extent cx="4953000" cy="3400425"/>
            <wp:effectExtent b="0" l="0" r="0" t="0"/>
            <wp:docPr id="12"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49530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60" w:before="60" w:lineRule="auto"/>
        <w:jc w:val="both"/>
        <w:rPr/>
      </w:pPr>
      <w:r w:rsidDel="00000000" w:rsidR="00000000" w:rsidRPr="00000000">
        <w:rPr>
          <w:rtl w:val="0"/>
        </w:rPr>
        <w:t xml:space="preserve">O usuário será capaz de incluir um novo animal para adoção. Para efetuar esse cadastro, o usuário deverá estar necessariamente cadastrado e logado no sistema. Na barra de menus que estará localizada no topo da página haverá um botão para que o usuário tenha acesso a tal funcionalidade e será efetuado por meio de submissão dos dados necessários através de um formulário. Neste formulário o usuário deverá fornecer no mínimo uma foto e no máximo seis foto do pet, caso haja algum vídeo do pet nas redes sociais, o usuário também poderá fornecer o link de acesso a um vídeo, caso possua. Deverá ser informada, de forma cativante, uma breve descrição do histórico do animal, uma descrição que contribua para que o interessado na adoção fiquei ainda mais motivado em fazê-la. Por fim deverão ser informadas informações de identificação do animal, tais como nome, raça, sexo, porte, deficiência (caso possua) e outras informações pertinentes.</w:t>
      </w:r>
    </w:p>
    <w:p w:rsidR="00000000" w:rsidDel="00000000" w:rsidP="00000000" w:rsidRDefault="00000000" w:rsidRPr="00000000" w14:paraId="000000BD">
      <w:pPr>
        <w:pStyle w:val="Heading3"/>
        <w:rPr/>
      </w:pPr>
      <w:bookmarkStart w:colFirst="0" w:colLast="0" w:name="_147n2zr" w:id="31"/>
      <w:bookmarkEnd w:id="31"/>
      <w:r w:rsidDel="00000000" w:rsidR="00000000" w:rsidRPr="00000000">
        <w:rPr>
          <w:rtl w:val="0"/>
        </w:rPr>
        <w:t xml:space="preserve">Caso de Uso 3 – Consultar informações do pet</w:t>
      </w:r>
    </w:p>
    <w:p w:rsidR="00000000" w:rsidDel="00000000" w:rsidP="00000000" w:rsidRDefault="00000000" w:rsidRPr="00000000" w14:paraId="000000BE">
      <w:pPr>
        <w:spacing w:after="60" w:before="60" w:lineRule="auto"/>
        <w:jc w:val="center"/>
        <w:rPr/>
      </w:pPr>
      <w:r w:rsidDel="00000000" w:rsidR="00000000" w:rsidRPr="00000000">
        <w:rPr/>
        <w:drawing>
          <wp:inline distB="0" distT="0" distL="0" distR="0">
            <wp:extent cx="4857750" cy="3400425"/>
            <wp:effectExtent b="0" l="0" r="0" t="0"/>
            <wp:docPr id="15"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48577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60" w:before="60" w:lineRule="auto"/>
        <w:jc w:val="both"/>
        <w:rPr/>
      </w:pPr>
      <w:r w:rsidDel="00000000" w:rsidR="00000000" w:rsidRPr="00000000">
        <w:rPr>
          <w:rtl w:val="0"/>
        </w:rPr>
        <w:t xml:space="preserve">O usuário doador poderá, a qualquer momento, consultar os dados cadastrais do pet disponibilizado para adoção, mesmo após efetuada sua adoção. Para ter acesso a funcionalidade o usuário contará com uma listagem dos pets por ele cadastrados e um ícone que o levará à página com as informações do pet.</w:t>
      </w:r>
    </w:p>
    <w:p w:rsidR="00000000" w:rsidDel="00000000" w:rsidP="00000000" w:rsidRDefault="00000000" w:rsidRPr="00000000" w14:paraId="000000C0">
      <w:pPr>
        <w:pStyle w:val="Heading3"/>
        <w:rPr/>
      </w:pPr>
      <w:bookmarkStart w:colFirst="0" w:colLast="0" w:name="_3o7alnk" w:id="32"/>
      <w:bookmarkEnd w:id="32"/>
      <w:r w:rsidDel="00000000" w:rsidR="00000000" w:rsidRPr="00000000">
        <w:rPr>
          <w:rtl w:val="0"/>
        </w:rPr>
        <w:t xml:space="preserve">Caso de Uso 4 – Alterar cadastro do pet</w:t>
      </w:r>
    </w:p>
    <w:p w:rsidR="00000000" w:rsidDel="00000000" w:rsidP="00000000" w:rsidRDefault="00000000" w:rsidRPr="00000000" w14:paraId="000000C1">
      <w:pPr>
        <w:spacing w:after="60" w:before="60" w:lineRule="auto"/>
        <w:jc w:val="center"/>
        <w:rPr/>
      </w:pPr>
      <w:r w:rsidDel="00000000" w:rsidR="00000000" w:rsidRPr="00000000">
        <w:rPr/>
        <w:drawing>
          <wp:inline distB="0" distT="0" distL="0" distR="0">
            <wp:extent cx="4800600" cy="3314700"/>
            <wp:effectExtent b="0" l="0" r="0" t="0"/>
            <wp:docPr id="14"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4800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60" w:before="60" w:lineRule="auto"/>
        <w:jc w:val="both"/>
        <w:rPr>
          <w:b w:val="1"/>
          <w:sz w:val="24"/>
          <w:szCs w:val="24"/>
        </w:rPr>
      </w:pPr>
      <w:r w:rsidDel="00000000" w:rsidR="00000000" w:rsidRPr="00000000">
        <w:rPr>
          <w:rtl w:val="0"/>
        </w:rPr>
        <w:t xml:space="preserve">O usuário doador poderá, a qualquer momento, até que seja efetuada a adoção, alterar os dados cadastrais do pet disponibilizado para adoção. Para ter acesso a funcionalidade o usuário contará com uma listagem dos pets por ele cadastrados e um ícone que o levará à página para alteração dos dados desejados. Após efetuadas as alterações necessárias, o usuário deverá clicar em no botão ENVIAR e em será exibida uma tela de confirmação das alterações.</w:t>
      </w:r>
      <w:r w:rsidDel="00000000" w:rsidR="00000000" w:rsidRPr="00000000">
        <w:rPr>
          <w:rtl w:val="0"/>
        </w:rPr>
      </w:r>
    </w:p>
    <w:p w:rsidR="00000000" w:rsidDel="00000000" w:rsidP="00000000" w:rsidRDefault="00000000" w:rsidRPr="00000000" w14:paraId="000000C3">
      <w:pPr>
        <w:pStyle w:val="Heading3"/>
        <w:rPr/>
      </w:pPr>
      <w:bookmarkStart w:colFirst="0" w:colLast="0" w:name="_23ckvvd" w:id="33"/>
      <w:bookmarkEnd w:id="33"/>
      <w:r w:rsidDel="00000000" w:rsidR="00000000" w:rsidRPr="00000000">
        <w:rPr>
          <w:rtl w:val="0"/>
        </w:rPr>
        <w:t xml:space="preserve">Caso de Uso 5 – Deletar pet</w:t>
      </w:r>
    </w:p>
    <w:p w:rsidR="00000000" w:rsidDel="00000000" w:rsidP="00000000" w:rsidRDefault="00000000" w:rsidRPr="00000000" w14:paraId="000000C4">
      <w:pPr>
        <w:spacing w:after="60" w:before="60" w:lineRule="auto"/>
        <w:jc w:val="center"/>
        <w:rPr/>
      </w:pPr>
      <w:r w:rsidDel="00000000" w:rsidR="00000000" w:rsidRPr="00000000">
        <w:rPr/>
        <w:drawing>
          <wp:inline distB="0" distT="0" distL="0" distR="0">
            <wp:extent cx="4724400" cy="3524250"/>
            <wp:effectExtent b="0" l="0" r="0" t="0"/>
            <wp:docPr id="17"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47244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60" w:before="60" w:lineRule="auto"/>
        <w:jc w:val="both"/>
        <w:rPr/>
      </w:pPr>
      <w:r w:rsidDel="00000000" w:rsidR="00000000" w:rsidRPr="00000000">
        <w:rPr>
          <w:rtl w:val="0"/>
        </w:rPr>
        <w:t xml:space="preserve">O usuário doador poderá, a qualquer momento até que seja efetuada a adoção, excluir o pet disponibilizado para adoção. Para ter acesso a funcionalidade o usuário contará com uma listagem dos pets por ele cadastrados e um ícone que o levará à página de confirmação da exclusão do pet cadastrado. Na página de exclusão será possível visualizar as informações do pet e haverá ainda uma informação de que essa ação não poderá ser revertida. Ciente e certo de sua vontade o usuário deverá clicar no link destacado em vermelho "Sim, tenho certeza!" e em será exibida uma tela de confirmação da exclusão.</w:t>
      </w:r>
    </w:p>
    <w:p w:rsidR="00000000" w:rsidDel="00000000" w:rsidP="00000000" w:rsidRDefault="00000000" w:rsidRPr="00000000" w14:paraId="000000C6">
      <w:pPr>
        <w:pStyle w:val="Heading3"/>
        <w:rPr/>
      </w:pPr>
      <w:bookmarkStart w:colFirst="0" w:colLast="0" w:name="_ihv636" w:id="34"/>
      <w:bookmarkEnd w:id="34"/>
      <w:r w:rsidDel="00000000" w:rsidR="00000000" w:rsidRPr="00000000">
        <w:rPr>
          <w:rtl w:val="0"/>
        </w:rPr>
        <w:t xml:space="preserve">Caso de Uso 6 – Adotar pet</w:t>
      </w:r>
    </w:p>
    <w:p w:rsidR="00000000" w:rsidDel="00000000" w:rsidP="00000000" w:rsidRDefault="00000000" w:rsidRPr="00000000" w14:paraId="000000C7">
      <w:pPr>
        <w:spacing w:after="60" w:before="60" w:lineRule="auto"/>
        <w:jc w:val="center"/>
        <w:rPr/>
      </w:pPr>
      <w:r w:rsidDel="00000000" w:rsidR="00000000" w:rsidRPr="00000000">
        <w:rPr/>
        <w:drawing>
          <wp:inline distB="0" distT="0" distL="0" distR="0">
            <wp:extent cx="4629150" cy="3409950"/>
            <wp:effectExtent b="0" l="0" r="0" t="0"/>
            <wp:docPr id="16"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46291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60" w:before="60" w:lineRule="auto"/>
        <w:jc w:val="both"/>
        <w:rPr>
          <w:b w:val="1"/>
          <w:sz w:val="24"/>
          <w:szCs w:val="24"/>
        </w:rPr>
      </w:pPr>
      <w:r w:rsidDel="00000000" w:rsidR="00000000" w:rsidRPr="00000000">
        <w:rPr>
          <w:rtl w:val="0"/>
        </w:rPr>
        <w:t xml:space="preserve">O usuário poderá adotar um pet e para isso deverá escolher o pet, cuja listagem poderá ser acessada por meio do menu “Pets” disponível na barra de menus. Após selecionado o animal, o usuário deverá clicar no botão “QUERO ADOTAR” o qual o levará para uma tela contendo as informações gerais do pet, as informações do adotante, informações de regras de adoção, termo de responsabilidade, dicas de cuidados para com o pet. Estando ciente e certo de sua vontade, deverá clicar no botão “CONFIRMAR INTERESSE” e sem seguida será exibida uma tela confirmando a manifestação de interesse. Nessa tela de confirmação haverá um botão para que o interessado possa contatar o adotante e mais uma vez, por meio de mensagem, reforçar o seu interesse. Após confirmação de interesse, o status do pet escolhido passará a constar como “Pendente de Aprovação”, essa mesma informação também será incluída na tabela de animais cadastrados pelo doador no campo status. Também será incluída, na tabela pets adotados pelo adotante as informações de nome do pet e o status da adoção. O usuário adotante ficará impedido de manifestar interesse em novas adoções, por um prazo de 72 horas ou até que o doador aprove/rejeite a adoção. Decorrido o prazo de 72 horas o interessado poderá manifestar novo interesse de adoção, inclusive para o animal que transcorreu o prazo e/ou tenha sido negada. Em caso de rejeição de adoção o interessado poderá efetuar, para o mesmo pet, somente outra tentativa, totalizando duas tentativas cujas adoções foram negadas.</w:t>
      </w:r>
      <w:r w:rsidDel="00000000" w:rsidR="00000000" w:rsidRPr="00000000">
        <w:rPr>
          <w:rtl w:val="0"/>
        </w:rPr>
      </w:r>
    </w:p>
    <w:p w:rsidR="00000000" w:rsidDel="00000000" w:rsidP="00000000" w:rsidRDefault="00000000" w:rsidRPr="00000000" w14:paraId="000000C9">
      <w:pPr>
        <w:pStyle w:val="Heading3"/>
        <w:rPr/>
      </w:pPr>
      <w:bookmarkStart w:colFirst="0" w:colLast="0" w:name="_32hioqz" w:id="35"/>
      <w:bookmarkEnd w:id="35"/>
      <w:r w:rsidDel="00000000" w:rsidR="00000000" w:rsidRPr="00000000">
        <w:rPr>
          <w:rtl w:val="0"/>
        </w:rPr>
        <w:t xml:space="preserve">Caso de Uso 7 – Aprovar adoção</w:t>
      </w:r>
    </w:p>
    <w:p w:rsidR="00000000" w:rsidDel="00000000" w:rsidP="00000000" w:rsidRDefault="00000000" w:rsidRPr="00000000" w14:paraId="000000CA">
      <w:pPr>
        <w:spacing w:after="60" w:before="60" w:lineRule="auto"/>
        <w:jc w:val="center"/>
        <w:rPr/>
      </w:pPr>
      <w:r w:rsidDel="00000000" w:rsidR="00000000" w:rsidRPr="00000000">
        <w:rPr/>
        <w:drawing>
          <wp:inline distB="0" distT="0" distL="0" distR="0">
            <wp:extent cx="4857750" cy="3257550"/>
            <wp:effectExtent b="0" l="0" r="0" t="0"/>
            <wp:docPr id="19"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48577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60" w:before="60" w:lineRule="auto"/>
        <w:jc w:val="both"/>
        <w:rPr>
          <w:b w:val="1"/>
          <w:sz w:val="24"/>
          <w:szCs w:val="24"/>
        </w:rPr>
      </w:pPr>
      <w:r w:rsidDel="00000000" w:rsidR="00000000" w:rsidRPr="00000000">
        <w:rPr>
          <w:rtl w:val="0"/>
        </w:rPr>
        <w:t xml:space="preserve">O doador é quem dará o veredicto final e caberá a ele aceitar ou rejeitar a adoção. Ele terá um prazo de 72 horas para aprovar ou rejeitar o pedido de adoção. O adotante receberá um e-mail comunicando sobre a manifestação de interesse. Para aceitar a adoção o adotante deverá acessar a tabela de pets por ele cadastrados, onde na coluna status constará a informação “Pendente de Aprovação” seguida de ícone para aprovação/rejeição. Uma vez aceita a adoção o status do animal passará a constar como “Indisponível”, assim com as informações referente a adoção também passarão a constar na tabela de animais cadastrados pelo doador e na tabela de animais adotados pelo adotante.</w:t>
      </w:r>
      <w:r w:rsidDel="00000000" w:rsidR="00000000" w:rsidRPr="00000000">
        <w:rPr>
          <w:rtl w:val="0"/>
        </w:rPr>
      </w:r>
    </w:p>
    <w:p w:rsidR="00000000" w:rsidDel="00000000" w:rsidP="00000000" w:rsidRDefault="00000000" w:rsidRPr="00000000" w14:paraId="000000CC">
      <w:pPr>
        <w:pStyle w:val="Heading3"/>
        <w:rPr/>
      </w:pPr>
      <w:bookmarkStart w:colFirst="0" w:colLast="0" w:name="_1hmsyys" w:id="36"/>
      <w:bookmarkEnd w:id="36"/>
      <w:r w:rsidDel="00000000" w:rsidR="00000000" w:rsidRPr="00000000">
        <w:rPr>
          <w:rtl w:val="0"/>
        </w:rPr>
        <w:t xml:space="preserve">Caso de Uso 8 – Aprovar voluntário</w:t>
      </w:r>
    </w:p>
    <w:p w:rsidR="00000000" w:rsidDel="00000000" w:rsidP="00000000" w:rsidRDefault="00000000" w:rsidRPr="00000000" w14:paraId="000000CD">
      <w:pPr>
        <w:spacing w:after="60" w:before="60" w:lineRule="auto"/>
        <w:jc w:val="center"/>
        <w:rPr/>
      </w:pPr>
      <w:r w:rsidDel="00000000" w:rsidR="00000000" w:rsidRPr="00000000">
        <w:rPr/>
        <w:drawing>
          <wp:inline distB="0" distT="0" distL="0" distR="0">
            <wp:extent cx="4667250" cy="3286125"/>
            <wp:effectExtent b="0" l="0" r="0" t="0"/>
            <wp:docPr id="18"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46672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60" w:before="60" w:lineRule="auto"/>
        <w:jc w:val="both"/>
        <w:rPr/>
      </w:pPr>
      <w:r w:rsidDel="00000000" w:rsidR="00000000" w:rsidRPr="00000000">
        <w:rPr>
          <w:rtl w:val="0"/>
        </w:rPr>
      </w:r>
    </w:p>
    <w:p w:rsidR="00000000" w:rsidDel="00000000" w:rsidP="00000000" w:rsidRDefault="00000000" w:rsidRPr="00000000" w14:paraId="000000CF">
      <w:pPr>
        <w:spacing w:after="60" w:before="60" w:lineRule="auto"/>
        <w:jc w:val="both"/>
        <w:rPr/>
      </w:pPr>
      <w:r w:rsidDel="00000000" w:rsidR="00000000" w:rsidRPr="00000000">
        <w:rPr>
          <w:rtl w:val="0"/>
        </w:rPr>
        <w:t xml:space="preserve">Após o usuário se cadastrar como voluntário, o parceiro </w:t>
      </w:r>
      <w:r w:rsidDel="00000000" w:rsidR="00000000" w:rsidRPr="00000000">
        <w:rPr>
          <w:i w:val="1"/>
          <w:rtl w:val="0"/>
        </w:rPr>
        <w:t xml:space="preserve">(ONG ou abrigo) </w:t>
      </w:r>
      <w:r w:rsidDel="00000000" w:rsidR="00000000" w:rsidRPr="00000000">
        <w:rPr>
          <w:rtl w:val="0"/>
        </w:rPr>
        <w:t xml:space="preserve">cadastrado será notificado por e-mail e este</w:t>
      </w:r>
      <w:r w:rsidDel="00000000" w:rsidR="00000000" w:rsidRPr="00000000">
        <w:rPr>
          <w:i w:val="1"/>
          <w:rtl w:val="0"/>
        </w:rPr>
        <w:t xml:space="preserve"> </w:t>
      </w:r>
      <w:r w:rsidDel="00000000" w:rsidR="00000000" w:rsidRPr="00000000">
        <w:rPr>
          <w:rtl w:val="0"/>
        </w:rPr>
        <w:t xml:space="preserve">deverá acessar a relação de colaboradores onde encontrará os dados do interessado e neste constará em seu status “Aguardando Aprovação”. O colaborador representante da organização deverá então clicar no ícone de alteração de usuário e efetuar a devida avaliação, informando a data de alteração, a decisão tomada e caso aprovado, deverá informar a função a ser exercida pelo colaborador. Após clicar em enviar os dados, será disparado para o e-mail do interessado informação da decisão e a efetiva integração à equipe da organização. O novo colaborador terá seus dados adicionados ao quadro de pessoal da organização. No cadastro do usuário também passará a constará a informação de que este é um colaborador de a qual organização ele participa.</w:t>
      </w:r>
    </w:p>
    <w:p w:rsidR="00000000" w:rsidDel="00000000" w:rsidP="00000000" w:rsidRDefault="00000000" w:rsidRPr="00000000" w14:paraId="000000D0">
      <w:pPr>
        <w:pStyle w:val="Heading3"/>
        <w:rPr/>
      </w:pPr>
      <w:bookmarkStart w:colFirst="0" w:colLast="0" w:name="_41mghml" w:id="37"/>
      <w:bookmarkEnd w:id="37"/>
      <w:r w:rsidDel="00000000" w:rsidR="00000000" w:rsidRPr="00000000">
        <w:rPr>
          <w:rtl w:val="0"/>
        </w:rPr>
        <w:t xml:space="preserve">Caso de Uso 9 – Aprovar padrinho</w:t>
      </w:r>
    </w:p>
    <w:p w:rsidR="00000000" w:rsidDel="00000000" w:rsidP="00000000" w:rsidRDefault="00000000" w:rsidRPr="00000000" w14:paraId="000000D1">
      <w:pPr>
        <w:spacing w:after="60" w:before="60" w:lineRule="auto"/>
        <w:jc w:val="center"/>
        <w:rPr/>
      </w:pPr>
      <w:r w:rsidDel="00000000" w:rsidR="00000000" w:rsidRPr="00000000">
        <w:rPr/>
        <w:drawing>
          <wp:inline distB="0" distT="0" distL="0" distR="0">
            <wp:extent cx="4638675" cy="3324225"/>
            <wp:effectExtent b="0" l="0" r="0" t="0"/>
            <wp:docPr id="21"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46386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60" w:before="60" w:lineRule="auto"/>
        <w:jc w:val="both"/>
        <w:rPr/>
      </w:pPr>
      <w:r w:rsidDel="00000000" w:rsidR="00000000" w:rsidRPr="00000000">
        <w:rPr>
          <w:rtl w:val="0"/>
        </w:rPr>
      </w:r>
    </w:p>
    <w:p w:rsidR="00000000" w:rsidDel="00000000" w:rsidP="00000000" w:rsidRDefault="00000000" w:rsidRPr="00000000" w14:paraId="000000D3">
      <w:pPr>
        <w:spacing w:after="60" w:before="60" w:lineRule="auto"/>
        <w:jc w:val="both"/>
        <w:rPr>
          <w:b w:val="1"/>
          <w:sz w:val="24"/>
          <w:szCs w:val="24"/>
        </w:rPr>
      </w:pPr>
      <w:r w:rsidDel="00000000" w:rsidR="00000000" w:rsidRPr="00000000">
        <w:rPr>
          <w:rtl w:val="0"/>
        </w:rPr>
        <w:t xml:space="preserve">Após o usuário manifestar interesse em apadrinhar um pet, o parceiro </w:t>
      </w:r>
      <w:r w:rsidDel="00000000" w:rsidR="00000000" w:rsidRPr="00000000">
        <w:rPr>
          <w:i w:val="1"/>
          <w:rtl w:val="0"/>
        </w:rPr>
        <w:t xml:space="preserve">(ONG ou abrigo) </w:t>
      </w:r>
      <w:r w:rsidDel="00000000" w:rsidR="00000000" w:rsidRPr="00000000">
        <w:rPr>
          <w:rtl w:val="0"/>
        </w:rPr>
        <w:t xml:space="preserve">cadastrado será notificado por e-mail e este</w:t>
      </w:r>
      <w:r w:rsidDel="00000000" w:rsidR="00000000" w:rsidRPr="00000000">
        <w:rPr>
          <w:i w:val="1"/>
          <w:rtl w:val="0"/>
        </w:rPr>
        <w:t xml:space="preserve"> </w:t>
      </w:r>
      <w:r w:rsidDel="00000000" w:rsidR="00000000" w:rsidRPr="00000000">
        <w:rPr>
          <w:rtl w:val="0"/>
        </w:rPr>
        <w:t xml:space="preserve">deverá acessar a relação de colaboradores onde encontrará os dados do interessado e neste constará em seu status “Aguardando Aprovação”. O colaborador representante da organização deverá então clicar no ícone de alteração de usuário e efetuar a devida avaliação, informando a data de alteração e a decisão tomada. Após clicar em enviar os dados, será disparado para o e-mail do interessado a informação da decisão. O novo padrinho terá seus dados adicionados ao quadro de padrinhos da organização. No cadastro do usuário também passará a constará a informação de que este é um padrinho de a qual organização colabora.</w:t>
      </w:r>
      <w:r w:rsidDel="00000000" w:rsidR="00000000" w:rsidRPr="00000000">
        <w:rPr>
          <w:rtl w:val="0"/>
        </w:rPr>
      </w:r>
    </w:p>
    <w:p w:rsidR="00000000" w:rsidDel="00000000" w:rsidP="00000000" w:rsidRDefault="00000000" w:rsidRPr="00000000" w14:paraId="000000D4">
      <w:pPr>
        <w:spacing w:after="60" w:before="60" w:lineRule="auto"/>
        <w:jc w:val="both"/>
        <w:rPr/>
      </w:pPr>
      <w:r w:rsidDel="00000000" w:rsidR="00000000" w:rsidRPr="00000000">
        <w:rPr>
          <w:rtl w:val="0"/>
        </w:rPr>
      </w:r>
    </w:p>
    <w:p w:rsidR="00000000" w:rsidDel="00000000" w:rsidP="00000000" w:rsidRDefault="00000000" w:rsidRPr="00000000" w14:paraId="000000D5">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6">
      <w:pP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ind w:left="578" w:firstLine="0"/>
        <w:jc w:val="right"/>
        <w:rPr>
          <w:rFonts w:ascii="Arial" w:cs="Arial" w:eastAsia="Arial" w:hAnsi="Arial"/>
        </w:rPr>
      </w:pPr>
      <w:bookmarkStart w:colFirst="0" w:colLast="0" w:name="_2grqrue" w:id="38"/>
      <w:bookmarkEnd w:id="38"/>
      <w:r w:rsidDel="00000000" w:rsidR="00000000" w:rsidRPr="00000000">
        <w:rPr>
          <w:rFonts w:ascii="Arial" w:cs="Arial" w:eastAsia="Arial" w:hAnsi="Arial"/>
          <w:rtl w:val="0"/>
        </w:rPr>
        <w:t xml:space="preserve">Capítulo 2</w:t>
      </w:r>
    </w:p>
    <w:p w:rsidR="00000000" w:rsidDel="00000000" w:rsidP="00000000" w:rsidRDefault="00000000" w:rsidRPr="00000000" w14:paraId="000000D8">
      <w:pPr>
        <w:pStyle w:val="Heading2"/>
        <w:numPr>
          <w:ilvl w:val="0"/>
          <w:numId w:val="10"/>
        </w:numPr>
        <w:ind w:left="0" w:firstLine="0"/>
        <w:rPr/>
      </w:pPr>
      <w:bookmarkStart w:colFirst="0" w:colLast="0" w:name="_vx1227" w:id="39"/>
      <w:bookmarkEnd w:id="39"/>
      <w:r w:rsidDel="00000000" w:rsidR="00000000" w:rsidRPr="00000000">
        <w:rPr>
          <w:rtl w:val="0"/>
        </w:rPr>
        <w:t xml:space="preserve">Requisitos funcionais (casos de uso)</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rtl w:val="0"/>
        </w:rPr>
        <w:t xml:space="preserve">Nesta seção serão apresentados todos os requisitos funcionais, ou casos de uso, do sistema</w:t>
      </w:r>
      <w:r w:rsidDel="00000000" w:rsidR="00000000" w:rsidRPr="00000000">
        <w:rPr>
          <w:color w:val="5b9bd5"/>
          <w:rtl w:val="0"/>
        </w:rPr>
        <w:t xml:space="preserve">.</w:t>
      </w:r>
      <w:r w:rsidDel="00000000" w:rsidR="00000000" w:rsidRPr="00000000">
        <w:rPr>
          <w:rtl w:val="0"/>
        </w:rPr>
      </w:r>
    </w:p>
    <w:p w:rsidR="00000000" w:rsidDel="00000000" w:rsidP="00000000" w:rsidRDefault="00000000" w:rsidRPr="00000000" w14:paraId="000000DA">
      <w:pPr>
        <w:pStyle w:val="Heading3"/>
        <w:numPr>
          <w:ilvl w:val="1"/>
          <w:numId w:val="10"/>
        </w:numPr>
        <w:ind w:left="0" w:firstLine="0"/>
        <w:rPr>
          <w:rFonts w:ascii="Arial" w:cs="Arial" w:eastAsia="Arial" w:hAnsi="Arial"/>
        </w:rPr>
      </w:pPr>
      <w:bookmarkStart w:colFirst="0" w:colLast="0" w:name="_3fwokq0" w:id="40"/>
      <w:bookmarkEnd w:id="40"/>
      <w:r w:rsidDel="00000000" w:rsidR="00000000" w:rsidRPr="00000000">
        <w:rPr>
          <w:rFonts w:ascii="Arial" w:cs="Arial" w:eastAsia="Arial" w:hAnsi="Arial"/>
          <w:rtl w:val="0"/>
        </w:rPr>
        <w:t xml:space="preserve">Requisitos do Friend </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60" w:before="60" w:lineRule="auto"/>
        <w:ind w:left="578" w:firstLine="0"/>
        <w:jc w:val="both"/>
        <w:rPr>
          <w:color w:val="000000"/>
        </w:rPr>
      </w:pPr>
      <w:del w:author="" w:id="0" w:date="2020-08-21T16:56:47Z">
        <w:r w:rsidDel="00000000" w:rsidR="00000000" w:rsidRPr="00000000">
          <w:rPr>
            <w:color w:val="5b9bd5"/>
            <w:rtl w:val="0"/>
          </w:rPr>
          <w:delText xml:space="preserve">Se todos os casos de uso desta seção estiverem relacionados com o mesmo ator você pode informar isso aqui, especificando qual é o ator em questão, e eliminar o campo “Ator:” das descrições dos casos de uso feitas nos blocos a seguir.&gt;</w:delText>
        </w:r>
      </w:del>
      <w:r w:rsidDel="00000000" w:rsidR="00000000" w:rsidRPr="00000000">
        <w:rPr>
          <w:rtl w:val="0"/>
        </w:rPr>
      </w:r>
    </w:p>
    <w:p w:rsidR="00000000" w:rsidDel="00000000" w:rsidP="00000000" w:rsidRDefault="00000000" w:rsidRPr="00000000" w14:paraId="000000DC">
      <w:pPr>
        <w:pStyle w:val="Heading5"/>
        <w:spacing w:after="120" w:lineRule="auto"/>
        <w:rPr/>
      </w:pPr>
      <w:bookmarkStart w:colFirst="0" w:colLast="0" w:name="_1v1yuxt" w:id="41"/>
      <w:bookmarkEnd w:id="41"/>
      <w:r w:rsidDel="00000000" w:rsidR="00000000" w:rsidRPr="00000000">
        <w:rPr>
          <w:rtl w:val="0"/>
        </w:rPr>
        <w:t xml:space="preserve"> [RF037] Cadastrar Pet/ Cadastrar novo animal no Sistema</w:t>
      </w:r>
    </w:p>
    <w:tbl>
      <w:tblPr>
        <w:tblStyle w:val="Table1"/>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0DD">
            <w:pPr>
              <w:rPr>
                <w:color w:val="ffffff"/>
                <w:sz w:val="24"/>
                <w:szCs w:val="24"/>
              </w:rPr>
            </w:pPr>
            <w:r w:rsidDel="00000000" w:rsidR="00000000" w:rsidRPr="00000000">
              <w:rPr>
                <w:b w:val="1"/>
                <w:color w:val="ffffff"/>
                <w:sz w:val="24"/>
                <w:szCs w:val="24"/>
                <w:rtl w:val="0"/>
              </w:rPr>
              <w:t xml:space="preserve">#37</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0DE">
            <w:pPr>
              <w:rPr>
                <w:color w:val="ffffff"/>
                <w:sz w:val="24"/>
                <w:szCs w:val="24"/>
              </w:rPr>
            </w:pPr>
            <w:r w:rsidDel="00000000" w:rsidR="00000000" w:rsidRPr="00000000">
              <w:rPr>
                <w:b w:val="1"/>
                <w:color w:val="ffffff"/>
                <w:sz w:val="24"/>
                <w:szCs w:val="24"/>
                <w:rtl w:val="0"/>
              </w:rPr>
              <w:t xml:space="preserve">Criar um cadastro de usuário pet.</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0">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1">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3">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4">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6">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7">
            <w:pPr>
              <w:rPr/>
            </w:pPr>
            <w:r w:rsidDel="00000000" w:rsidR="00000000" w:rsidRPr="00000000">
              <w:rPr>
                <w:rtl w:val="0"/>
              </w:rPr>
              <w:t xml:space="preserve">Um usuário SisAdmin que deseja cadastrar um novo pet, deve entrar na opção “CADASTRAR” no menu “PETs”, preencher o formulário e confirmar o cadastro.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9">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A">
            <w:pPr>
              <w:rPr/>
            </w:pPr>
            <w:r w:rsidDel="00000000" w:rsidR="00000000" w:rsidRPr="00000000">
              <w:rPr>
                <w:rtl w:val="0"/>
              </w:rPr>
              <w:t xml:space="preserve">O usuário precisa estar na página home.</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C">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ED">
            <w:pPr>
              <w:rPr/>
            </w:pPr>
            <w:r w:rsidDel="00000000" w:rsidR="00000000" w:rsidRPr="00000000">
              <w:rPr>
                <w:rtl w:val="0"/>
              </w:rPr>
              <w:t xml:space="preserve">O sistema deverá mostrar uma mensagem de sucesso após o cadastro concluído.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EF">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F0">
            <w:pPr>
              <w:rPr/>
            </w:pPr>
            <w:r w:rsidDel="00000000" w:rsidR="00000000" w:rsidRPr="00000000">
              <w:rPr>
                <w:b w:val="1"/>
                <w:rtl w:val="0"/>
              </w:rPr>
              <w:t xml:space="preserve">home, cadastrarPet.</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F2">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b w:val="1"/>
                <w:color w:val="000000"/>
                <w:rtl w:val="0"/>
              </w:rPr>
              <w:t xml:space="preserve">Entidade </w:t>
            </w:r>
            <w:r w:rsidDel="00000000" w:rsidR="00000000" w:rsidRPr="00000000">
              <w:rPr>
                <w:b w:val="1"/>
                <w:rtl w:val="0"/>
              </w:rPr>
              <w:t xml:space="preserve">pet</w:t>
            </w:r>
            <w:r w:rsidDel="00000000" w:rsidR="00000000" w:rsidRPr="00000000">
              <w:rPr>
                <w:b w:val="1"/>
                <w:color w:val="000000"/>
                <w:rtl w:val="0"/>
              </w:rPr>
              <w:t xml:space="preserve">:</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60" w:before="60" w:lineRule="auto"/>
              <w:jc w:val="both"/>
              <w:rPr/>
            </w:pPr>
            <w:r w:rsidDel="00000000" w:rsidR="00000000" w:rsidRPr="00000000">
              <w:rPr>
                <w:b w:val="1"/>
                <w:rtl w:val="0"/>
              </w:rPr>
              <w:t xml:space="preserve">  </w:t>
            </w:r>
            <w:r w:rsidDel="00000000" w:rsidR="00000000" w:rsidRPr="00000000">
              <w:rPr>
                <w:rtl w:val="0"/>
              </w:rPr>
              <w:t xml:space="preserve">Foto: em formato .jpg, .jpeg, .png;</w:t>
              <w:br w:type="textWrapping"/>
              <w:t xml:space="preserve">  Nome: Deve possuir no máximo 45 caracteres;</w:t>
              <w:br w:type="textWrapping"/>
              <w:t xml:space="preserve">  Espécie: cachorro ou gato;</w:t>
              <w:br w:type="textWrapping"/>
              <w:t xml:space="preserve">  Sexo: M ou F;</w:t>
              <w:br w:type="textWrapping"/>
              <w:t xml:space="preserve">  Código do Doador: máximo 4 dígitos.</w:t>
            </w:r>
          </w:p>
          <w:p w:rsidR="00000000" w:rsidDel="00000000" w:rsidP="00000000" w:rsidRDefault="00000000" w:rsidRPr="00000000" w14:paraId="000000F5">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F7">
            <w:pPr>
              <w:rPr>
                <w:b w:val="1"/>
              </w:rPr>
            </w:pPr>
            <w:r w:rsidDel="00000000" w:rsidR="00000000" w:rsidRPr="00000000">
              <w:rPr>
                <w:b w:val="1"/>
                <w:rtl w:val="0"/>
              </w:rPr>
              <w:t xml:space="preserve">Fluxo principal:</w:t>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0FA">
            <w:pPr>
              <w:rPr>
                <w:b w:val="1"/>
              </w:rPr>
            </w:pPr>
            <w:r w:rsidDel="00000000" w:rsidR="00000000" w:rsidRPr="00000000">
              <w:rPr>
                <w:b w:val="1"/>
                <w:rtl w:val="0"/>
              </w:rPr>
              <w:t xml:space="preserve">SisAdmin:</w:t>
            </w:r>
          </w:p>
          <w:p w:rsidR="00000000" w:rsidDel="00000000" w:rsidP="00000000" w:rsidRDefault="00000000" w:rsidRPr="00000000" w14:paraId="000000FB">
            <w:pPr>
              <w:rPr/>
            </w:pPr>
            <w:r w:rsidDel="00000000" w:rsidR="00000000" w:rsidRPr="00000000">
              <w:rPr>
                <w:rtl w:val="0"/>
              </w:rPr>
              <w:t xml:space="preserve">1. Acessa a tela home.</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2. Seleciona a opção “CADASTRAR” no menu “PETs”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4. Digita os dados do novo pet.</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00">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3. Apresenta o formulário de cadastro novo pet.</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5. Valida os dados.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6. Envia mensagem de confirmação “Pet cadastrado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0A">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0E">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t xml:space="preserve">5. Caso não seja possível realizar o cadastro, envia mensagem de erro “Erro no cadastro!”.</w:t>
            </w:r>
          </w:p>
        </w:tc>
      </w:tr>
    </w:tbl>
    <w:p w:rsidR="00000000" w:rsidDel="00000000" w:rsidP="00000000" w:rsidRDefault="00000000" w:rsidRPr="00000000" w14:paraId="00000110">
      <w:pPr>
        <w:rPr/>
      </w:pPr>
      <w:bookmarkStart w:colFirst="0" w:colLast="0" w:name="_4f1mdlm" w:id="42"/>
      <w:bookmarkEnd w:id="42"/>
      <w:r w:rsidDel="00000000" w:rsidR="00000000" w:rsidRPr="00000000">
        <w:rPr>
          <w:rtl w:val="0"/>
        </w:rPr>
      </w:r>
    </w:p>
    <w:p w:rsidR="00000000" w:rsidDel="00000000" w:rsidP="00000000" w:rsidRDefault="00000000" w:rsidRPr="00000000" w14:paraId="00000111">
      <w:pPr>
        <w:pStyle w:val="Heading5"/>
        <w:spacing w:after="120" w:lineRule="auto"/>
        <w:rPr/>
      </w:pPr>
      <w:bookmarkStart w:colFirst="0" w:colLast="0" w:name="_2u6wntf" w:id="43"/>
      <w:bookmarkEnd w:id="43"/>
      <w:r w:rsidDel="00000000" w:rsidR="00000000" w:rsidRPr="00000000">
        <w:rPr>
          <w:rtl w:val="0"/>
        </w:rPr>
        <w:t xml:space="preserve">[RF038] Visualizar Pet/ Ver informações cadastradas no sistema</w:t>
      </w:r>
    </w:p>
    <w:tbl>
      <w:tblPr>
        <w:tblStyle w:val="Table2"/>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12">
            <w:pPr>
              <w:rPr>
                <w:color w:val="ffffff"/>
                <w:sz w:val="24"/>
                <w:szCs w:val="24"/>
              </w:rPr>
            </w:pPr>
            <w:r w:rsidDel="00000000" w:rsidR="00000000" w:rsidRPr="00000000">
              <w:rPr>
                <w:b w:val="1"/>
                <w:color w:val="ffffff"/>
                <w:sz w:val="24"/>
                <w:szCs w:val="24"/>
                <w:rtl w:val="0"/>
              </w:rPr>
              <w:t xml:space="preserve">#38</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13">
            <w:pPr>
              <w:rPr>
                <w:color w:val="ffffff"/>
                <w:sz w:val="24"/>
                <w:szCs w:val="24"/>
              </w:rPr>
            </w:pPr>
            <w:r w:rsidDel="00000000" w:rsidR="00000000" w:rsidRPr="00000000">
              <w:rPr>
                <w:b w:val="1"/>
                <w:color w:val="ffffff"/>
                <w:sz w:val="24"/>
                <w:szCs w:val="24"/>
                <w:rtl w:val="0"/>
              </w:rPr>
              <w:t xml:space="preserve">Visualizar informações do Pet cadastradas no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5">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6">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18">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19">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B">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1C">
            <w:pPr>
              <w:rPr/>
            </w:pPr>
            <w:r w:rsidDel="00000000" w:rsidR="00000000" w:rsidRPr="00000000">
              <w:rPr>
                <w:rtl w:val="0"/>
              </w:rPr>
              <w:t xml:space="preserve">Um usuário do tipo SisAdmin que está na tela home e deseja ver informações de um cadastro já realizado no sistema, deve acessar o menu “PETs” e em seguida “CONSULTAR” onde será exibida uma tela com o nome de todos os pets cadastrados no sistema.</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1E">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1F">
            <w:pPr>
              <w:rPr/>
            </w:pPr>
            <w:r w:rsidDel="00000000" w:rsidR="00000000" w:rsidRPr="00000000">
              <w:rPr>
                <w:rtl w:val="0"/>
              </w:rPr>
              <w:t xml:space="preserve">O usuário deve estar logado no sistema e ser do tipo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1">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2">
            <w:pPr>
              <w:rPr/>
            </w:pPr>
            <w:r w:rsidDel="00000000" w:rsidR="00000000" w:rsidRPr="00000000">
              <w:rPr>
                <w:rtl w:val="0"/>
              </w:rPr>
              <w:t xml:space="preserve">O sistema deve exibir uma lista com o nome dos usuários cadastrados no sistema.</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4">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5">
            <w:pPr>
              <w:rPr/>
            </w:pPr>
            <w:r w:rsidDel="00000000" w:rsidR="00000000" w:rsidRPr="00000000">
              <w:rPr>
                <w:b w:val="1"/>
                <w:rtl w:val="0"/>
              </w:rPr>
              <w:t xml:space="preserve">home, consultarPets.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7">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b w:val="1"/>
                <w:color w:val="000000"/>
                <w:rtl w:val="0"/>
              </w:rPr>
              <w:t xml:space="preserve">Entidade </w:t>
            </w:r>
            <w:r w:rsidDel="00000000" w:rsidR="00000000" w:rsidRPr="00000000">
              <w:rPr>
                <w:b w:val="1"/>
                <w:rtl w:val="0"/>
              </w:rPr>
              <w:t xml:space="preserve">pet</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60" w:before="60" w:lineRule="auto"/>
              <w:ind w:left="261" w:firstLine="0"/>
              <w:jc w:val="both"/>
              <w:rPr/>
            </w:pPr>
            <w:r w:rsidDel="00000000" w:rsidR="00000000" w:rsidRPr="00000000">
              <w:rPr>
                <w:rtl w:val="0"/>
              </w:rPr>
              <w:t xml:space="preserve">Lista com as informações:</w:t>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60" w:before="60" w:lineRule="auto"/>
              <w:ind w:left="261" w:firstLine="0"/>
              <w:jc w:val="both"/>
              <w:rPr/>
            </w:pPr>
            <w:r w:rsidDel="00000000" w:rsidR="00000000" w:rsidRPr="00000000">
              <w:rPr>
                <w:rtl w:val="0"/>
              </w:rPr>
              <w:t xml:space="preserve"> Foto;</w:t>
              <w:br w:type="textWrapping"/>
              <w:t xml:space="preserve"> Nome;</w:t>
              <w:br w:type="textWrapping"/>
              <w:t xml:space="preserve"> Espécie;</w:t>
              <w:br w:type="textWrapping"/>
              <w:t xml:space="preserve"> Sexo;</w:t>
              <w:br w:type="textWrapping"/>
              <w:t xml:space="preserve"> Opções: Deve conter os três ícones visualizar, editar e excluir;</w:t>
            </w:r>
          </w:p>
          <w:p w:rsidR="00000000" w:rsidDel="00000000" w:rsidP="00000000" w:rsidRDefault="00000000" w:rsidRPr="00000000" w14:paraId="0000012B">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D">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2E">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2F">
            <w:pPr>
              <w:rPr/>
            </w:pPr>
            <w:r w:rsidDel="00000000" w:rsidR="00000000" w:rsidRPr="00000000">
              <w:rPr>
                <w:rtl w:val="0"/>
              </w:rPr>
              <w:t xml:space="preserve">1. Acessa o menu “PETs” e a opção “CONSULTAR”.</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3. Seleciona o ícone de consultar na coluna “OPÇÕES”.</w:t>
            </w:r>
          </w:p>
          <w:p w:rsidR="00000000" w:rsidDel="00000000" w:rsidP="00000000" w:rsidRDefault="00000000" w:rsidRPr="00000000" w14:paraId="00000132">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33">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34">
            <w:pPr>
              <w:rPr/>
            </w:pPr>
            <w:r w:rsidDel="00000000" w:rsidR="00000000" w:rsidRPr="00000000">
              <w:rPr>
                <w:rtl w:val="0"/>
              </w:rPr>
              <w:t xml:space="preserve">2. Apresenta os nomes dos pets cadastrados no sistema.</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4. Sistema exibe o perfil com as informações.</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38">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39">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3A">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3B">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3C">
            <w:pPr>
              <w:rPr/>
            </w:pPr>
            <w:r w:rsidDel="00000000" w:rsidR="00000000" w:rsidRPr="00000000">
              <w:rPr>
                <w:rtl w:val="0"/>
              </w:rPr>
              <w:t xml:space="preserve">2. Se não houverem pets cadastrados, exibir a tabela vazia.</w:t>
            </w:r>
          </w:p>
        </w:tc>
      </w:tr>
    </w:tbl>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13E">
      <w:pPr>
        <w:pStyle w:val="Heading5"/>
        <w:spacing w:after="120" w:lineRule="auto"/>
        <w:rPr/>
      </w:pPr>
      <w:bookmarkStart w:colFirst="0" w:colLast="0" w:name="_19c6y18" w:id="44"/>
      <w:bookmarkEnd w:id="44"/>
      <w:r w:rsidDel="00000000" w:rsidR="00000000" w:rsidRPr="00000000">
        <w:rPr>
          <w:rtl w:val="0"/>
        </w:rPr>
        <w:t xml:space="preserve">[RF039] Alterar Pet/ Alterar informações do perfil do Pet</w:t>
      </w:r>
    </w:p>
    <w:tbl>
      <w:tblPr>
        <w:tblStyle w:val="Table3"/>
        <w:tblW w:w="9076.0" w:type="dxa"/>
        <w:jc w:val="left"/>
        <w:tblInd w:w="0.0" w:type="dxa"/>
        <w:tblLayout w:type="fixed"/>
        <w:tblLook w:val="0000"/>
      </w:tblPr>
      <w:tblGrid>
        <w:gridCol w:w="1726"/>
        <w:gridCol w:w="3030"/>
        <w:gridCol w:w="4320"/>
        <w:tblGridChange w:id="0">
          <w:tblGrid>
            <w:gridCol w:w="1726"/>
            <w:gridCol w:w="3030"/>
            <w:gridCol w:w="4320"/>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3F">
            <w:pPr>
              <w:rPr>
                <w:color w:val="ffffff"/>
                <w:sz w:val="24"/>
                <w:szCs w:val="24"/>
              </w:rPr>
            </w:pPr>
            <w:r w:rsidDel="00000000" w:rsidR="00000000" w:rsidRPr="00000000">
              <w:rPr>
                <w:b w:val="1"/>
                <w:color w:val="ffffff"/>
                <w:sz w:val="24"/>
                <w:szCs w:val="24"/>
                <w:rtl w:val="0"/>
              </w:rPr>
              <w:t xml:space="preserve">#39</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40">
            <w:pPr>
              <w:rPr>
                <w:color w:val="ffffff"/>
                <w:sz w:val="24"/>
                <w:szCs w:val="24"/>
              </w:rPr>
            </w:pPr>
            <w:r w:rsidDel="00000000" w:rsidR="00000000" w:rsidRPr="00000000">
              <w:rPr>
                <w:b w:val="1"/>
                <w:color w:val="ffffff"/>
                <w:sz w:val="24"/>
                <w:szCs w:val="24"/>
                <w:rtl w:val="0"/>
              </w:rPr>
              <w:t xml:space="preserve">Alterar informações do pet.</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2">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3">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5">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6">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8">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9">
            <w:pPr>
              <w:rPr/>
            </w:pPr>
            <w:r w:rsidDel="00000000" w:rsidR="00000000" w:rsidRPr="00000000">
              <w:rPr>
                <w:rtl w:val="0"/>
              </w:rPr>
              <w:t xml:space="preserve">Um SisAdmin que deseja alterar as informações cadastradas previamente no sistema, deve acessar o menu “PETs” em seguida “CONSULTAR”, selecionar o ícone de edição referente ao pet desejado e após alterar as informações basta confirmar.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B">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4C">
            <w:pPr>
              <w:rPr/>
            </w:pPr>
            <w:r w:rsidDel="00000000" w:rsidR="00000000" w:rsidRPr="00000000">
              <w:rPr>
                <w:rtl w:val="0"/>
              </w:rPr>
              <w:t xml:space="preserve">O usuário precisa estar logado no sistema como SisAdmin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E">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4F">
            <w:pPr>
              <w:rPr/>
            </w:pPr>
            <w:r w:rsidDel="00000000" w:rsidR="00000000" w:rsidRPr="00000000">
              <w:rPr>
                <w:rtl w:val="0"/>
              </w:rPr>
              <w:t xml:space="preserve">O sistema deverá exibir uma informação de sucesso na alteração.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1">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2">
            <w:pPr>
              <w:rPr/>
            </w:pPr>
            <w:r w:rsidDel="00000000" w:rsidR="00000000" w:rsidRPr="00000000">
              <w:rPr>
                <w:b w:val="1"/>
                <w:rtl w:val="0"/>
              </w:rPr>
              <w:t xml:space="preserve">home, consulltarPet, alterarPet.</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54">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55">
            <w:pPr>
              <w:spacing w:after="60" w:before="60" w:lineRule="auto"/>
              <w:jc w:val="both"/>
              <w:rPr>
                <w:b w:val="1"/>
              </w:rPr>
            </w:pPr>
            <w:r w:rsidDel="00000000" w:rsidR="00000000" w:rsidRPr="00000000">
              <w:rPr>
                <w:b w:val="1"/>
                <w:rtl w:val="0"/>
              </w:rPr>
              <w:t xml:space="preserve">Entidade pet:</w:t>
            </w:r>
          </w:p>
          <w:p w:rsidR="00000000" w:rsidDel="00000000" w:rsidP="00000000" w:rsidRDefault="00000000" w:rsidRPr="00000000" w14:paraId="00000156">
            <w:pPr>
              <w:spacing w:after="60" w:before="60" w:lineRule="auto"/>
              <w:jc w:val="both"/>
              <w:rPr/>
            </w:pPr>
            <w:r w:rsidDel="00000000" w:rsidR="00000000" w:rsidRPr="00000000">
              <w:rPr>
                <w:b w:val="1"/>
                <w:rtl w:val="0"/>
              </w:rPr>
              <w:t xml:space="preserve"> </w:t>
            </w:r>
            <w:r w:rsidDel="00000000" w:rsidR="00000000" w:rsidRPr="00000000">
              <w:rPr>
                <w:rtl w:val="0"/>
              </w:rPr>
              <w:t xml:space="preserve"> Foto;</w:t>
              <w:br w:type="textWrapping"/>
              <w:t xml:space="preserve">  Nome;</w:t>
              <w:br w:type="textWrapping"/>
              <w:t xml:space="preserve">  Espécie;</w:t>
              <w:br w:type="textWrapping"/>
              <w:t xml:space="preserve">  Sexo;</w:t>
              <w:br w:type="textWrapping"/>
            </w:r>
          </w:p>
          <w:p w:rsidR="00000000" w:rsidDel="00000000" w:rsidP="00000000" w:rsidRDefault="00000000" w:rsidRPr="00000000" w14:paraId="00000157">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9">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5A">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5B">
            <w:pPr>
              <w:rPr/>
            </w:pPr>
            <w:r w:rsidDel="00000000" w:rsidR="00000000" w:rsidRPr="00000000">
              <w:rPr>
                <w:rtl w:val="0"/>
              </w:rPr>
              <w:t xml:space="preserve">1. Acessa o menu “PETs” e a opção “CONSULTAR”.</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3. Seleciona o ícone de editar na coluna “OPÇÕES”.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6. Digita as informações e envia o formulário.</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60">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61">
            <w:pPr>
              <w:rPr/>
            </w:pPr>
            <w:r w:rsidDel="00000000" w:rsidR="00000000" w:rsidRPr="00000000">
              <w:rPr>
                <w:rtl w:val="0"/>
              </w:rPr>
              <w:t xml:space="preserve">2. Apresenta o uma lista com os pets cadastradas do usuário.</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5. Exibe um formulário editável.</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7. Valida os dados.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8. Envia uma mensagem “Registro alterado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6A">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6B">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6C">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6D">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6E">
            <w:pPr>
              <w:rPr/>
            </w:pPr>
            <w:r w:rsidDel="00000000" w:rsidR="00000000" w:rsidRPr="00000000">
              <w:rPr>
                <w:rtl w:val="0"/>
              </w:rPr>
              <w:t xml:space="preserve">7. Caso alguma informação não seja válida enviar mensagem “Erro ao alterar registro”.</w:t>
            </w:r>
          </w:p>
          <w:p w:rsidR="00000000" w:rsidDel="00000000" w:rsidP="00000000" w:rsidRDefault="00000000" w:rsidRPr="00000000" w14:paraId="0000016F">
            <w:pPr>
              <w:rPr/>
            </w:pPr>
            <w:r w:rsidDel="00000000" w:rsidR="00000000" w:rsidRPr="00000000">
              <w:rPr>
                <w:rtl w:val="0"/>
              </w:rPr>
            </w:r>
          </w:p>
        </w:tc>
      </w:tr>
    </w:tbl>
    <w:p w:rsidR="00000000" w:rsidDel="00000000" w:rsidP="00000000" w:rsidRDefault="00000000" w:rsidRPr="00000000" w14:paraId="00000170">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71">
      <w:pPr>
        <w:pStyle w:val="Heading5"/>
        <w:spacing w:after="120" w:lineRule="auto"/>
        <w:rPr/>
      </w:pPr>
      <w:bookmarkStart w:colFirst="0" w:colLast="0" w:name="_3tbugp1" w:id="45"/>
      <w:bookmarkEnd w:id="45"/>
      <w:r w:rsidDel="00000000" w:rsidR="00000000" w:rsidRPr="00000000">
        <w:rPr>
          <w:rtl w:val="0"/>
        </w:rPr>
        <w:t xml:space="preserve">[RF040] Excluir Pet/ Remover o cadastro de um pet do sistema</w:t>
      </w:r>
    </w:p>
    <w:tbl>
      <w:tblPr>
        <w:tblStyle w:val="Table4"/>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72">
            <w:pPr>
              <w:rPr>
                <w:color w:val="ffffff"/>
                <w:sz w:val="24"/>
                <w:szCs w:val="24"/>
              </w:rPr>
            </w:pPr>
            <w:r w:rsidDel="00000000" w:rsidR="00000000" w:rsidRPr="00000000">
              <w:rPr>
                <w:b w:val="1"/>
                <w:color w:val="ffffff"/>
                <w:sz w:val="24"/>
                <w:szCs w:val="24"/>
                <w:rtl w:val="0"/>
              </w:rPr>
              <w:t xml:space="preserve">#40</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73">
            <w:pPr>
              <w:rPr>
                <w:color w:val="ffffff"/>
                <w:sz w:val="24"/>
                <w:szCs w:val="24"/>
              </w:rPr>
            </w:pPr>
            <w:r w:rsidDel="00000000" w:rsidR="00000000" w:rsidRPr="00000000">
              <w:rPr>
                <w:b w:val="1"/>
                <w:color w:val="ffffff"/>
                <w:sz w:val="24"/>
                <w:szCs w:val="24"/>
                <w:rtl w:val="0"/>
              </w:rPr>
              <w:t xml:space="preserve">Excluir um pet cadastrado no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5">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6">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78">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79">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B">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7C">
            <w:pPr>
              <w:rPr/>
            </w:pPr>
            <w:r w:rsidDel="00000000" w:rsidR="00000000" w:rsidRPr="00000000">
              <w:rPr>
                <w:rtl w:val="0"/>
              </w:rPr>
              <w:t xml:space="preserve">Um friend deseja excluir o cadastro e um animal do sistema, deve acessar a opção “CONSULTAR” no menu “PETs”, selecionar o ícone de exclusão e confirmar a exclusão no botão “CONFIRMAR”.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7E">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7F">
            <w:pPr>
              <w:rPr/>
            </w:pPr>
            <w:r w:rsidDel="00000000" w:rsidR="00000000" w:rsidRPr="00000000">
              <w:rPr>
                <w:rtl w:val="0"/>
              </w:rPr>
              <w:t xml:space="preserve">O usuário precisa estar logado no sistema como SisAdmin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1">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2">
            <w:pPr>
              <w:rPr/>
            </w:pPr>
            <w:r w:rsidDel="00000000" w:rsidR="00000000" w:rsidRPr="00000000">
              <w:rPr>
                <w:rtl w:val="0"/>
              </w:rPr>
              <w:t xml:space="preserve">O sistema deverá encerrar a sessão e exigir novo login.</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4">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5">
            <w:pPr>
              <w:rPr/>
            </w:pPr>
            <w:r w:rsidDel="00000000" w:rsidR="00000000" w:rsidRPr="00000000">
              <w:rPr>
                <w:b w:val="1"/>
                <w:rtl w:val="0"/>
              </w:rPr>
              <w:t xml:space="preserve">home, conultarPet.</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7">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88">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189">
            <w:pPr>
              <w:spacing w:after="60" w:before="60" w:lineRule="auto"/>
              <w:ind w:left="261" w:firstLine="0"/>
              <w:jc w:val="both"/>
              <w:rPr>
                <w:u w:val="single"/>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C">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8D">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8E">
            <w:pPr>
              <w:rPr/>
            </w:pPr>
            <w:r w:rsidDel="00000000" w:rsidR="00000000" w:rsidRPr="00000000">
              <w:rPr>
                <w:rtl w:val="0"/>
              </w:rPr>
              <w:t xml:space="preserve">1. Acessa a tela home.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2. Seleciona a opção “CONSULTAR” no menu “PETs”.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4. Seleciona o ícone de excluir na coluna “OPÇÕES” do pet.</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6. confirma a exclusão no botão “CONFIRMAR”.</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95">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3. Apresenta os pets cadastrados no sistema.</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5. Sistema exibe o perfil e solicita confirmação.</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7. Remove o registro do bd.</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8. Exibe a mensagem “Registro deletado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A2">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A3">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A4">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A5">
            <w:pPr>
              <w:rPr/>
            </w:pPr>
            <w:r w:rsidDel="00000000" w:rsidR="00000000" w:rsidRPr="00000000">
              <w:rPr>
                <w:rtl w:val="0"/>
              </w:rPr>
              <w:t xml:space="preserve">3. Se não houver nenhum pet cadastrado, o sistema exibe a listagem vazia.</w:t>
            </w:r>
          </w:p>
          <w:p w:rsidR="00000000" w:rsidDel="00000000" w:rsidP="00000000" w:rsidRDefault="00000000" w:rsidRPr="00000000" w14:paraId="000001A6">
            <w:pPr>
              <w:rPr/>
            </w:pPr>
            <w:r w:rsidDel="00000000" w:rsidR="00000000" w:rsidRPr="00000000">
              <w:rPr>
                <w:rtl w:val="0"/>
              </w:rPr>
              <w:t xml:space="preserve">7. Caso ocorra um erro durante a exclusão o sistema emitirá a seguinte mensagem: “Erro ao deletar registro”.</w:t>
            </w:r>
          </w:p>
          <w:p w:rsidR="00000000" w:rsidDel="00000000" w:rsidP="00000000" w:rsidRDefault="00000000" w:rsidRPr="00000000" w14:paraId="000001A7">
            <w:pPr>
              <w:rPr/>
            </w:pPr>
            <w:r w:rsidDel="00000000" w:rsidR="00000000" w:rsidRPr="00000000">
              <w:rPr>
                <w:rtl w:val="0"/>
              </w:rPr>
            </w:r>
          </w:p>
        </w:tc>
      </w:tr>
    </w:tbl>
    <w:p w:rsidR="00000000" w:rsidDel="00000000" w:rsidP="00000000" w:rsidRDefault="00000000" w:rsidRPr="00000000" w14:paraId="000001A8">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A9">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AA">
      <w:pPr>
        <w:pStyle w:val="Heading3"/>
        <w:numPr>
          <w:ilvl w:val="1"/>
          <w:numId w:val="10"/>
        </w:numPr>
        <w:ind w:left="0" w:firstLine="0"/>
        <w:rPr>
          <w:rFonts w:ascii="Arial" w:cs="Arial" w:eastAsia="Arial" w:hAnsi="Arial"/>
        </w:rPr>
      </w:pPr>
      <w:bookmarkStart w:colFirst="0" w:colLast="0" w:name="_28h4qwu" w:id="46"/>
      <w:bookmarkEnd w:id="46"/>
      <w:r w:rsidDel="00000000" w:rsidR="00000000" w:rsidRPr="00000000">
        <w:rPr>
          <w:rFonts w:ascii="Arial" w:cs="Arial" w:eastAsia="Arial" w:hAnsi="Arial"/>
          <w:rtl w:val="0"/>
        </w:rPr>
        <w:t xml:space="preserve">Requisitos do SisAdmin</w:t>
      </w:r>
    </w:p>
    <w:p w:rsidR="00000000" w:rsidDel="00000000" w:rsidP="00000000" w:rsidRDefault="00000000" w:rsidRPr="00000000" w14:paraId="000001AB">
      <w:pPr>
        <w:spacing w:after="60" w:before="60" w:lineRule="auto"/>
        <w:jc w:val="both"/>
        <w:rPr/>
      </w:pPr>
      <w:r w:rsidDel="00000000" w:rsidR="00000000" w:rsidRPr="00000000">
        <w:rPr>
          <w:rtl w:val="0"/>
        </w:rPr>
      </w:r>
    </w:p>
    <w:p w:rsidR="00000000" w:rsidDel="00000000" w:rsidP="00000000" w:rsidRDefault="00000000" w:rsidRPr="00000000" w14:paraId="000001AC">
      <w:pPr>
        <w:pStyle w:val="Heading5"/>
        <w:spacing w:after="120" w:lineRule="auto"/>
        <w:rPr/>
      </w:pPr>
      <w:bookmarkStart w:colFirst="0" w:colLast="0" w:name="_nmf14n" w:id="47"/>
      <w:bookmarkEnd w:id="47"/>
      <w:r w:rsidDel="00000000" w:rsidR="00000000" w:rsidRPr="00000000">
        <w:rPr>
          <w:rtl w:val="0"/>
        </w:rPr>
        <w:t xml:space="preserve">[RF041] Cadastrar Friend/ Cadastrar um novo usuário pessoaFisica</w:t>
      </w:r>
    </w:p>
    <w:tbl>
      <w:tblPr>
        <w:tblStyle w:val="Table5"/>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AD">
            <w:pPr>
              <w:rPr>
                <w:color w:val="ffffff"/>
                <w:sz w:val="24"/>
                <w:szCs w:val="24"/>
              </w:rPr>
            </w:pPr>
            <w:r w:rsidDel="00000000" w:rsidR="00000000" w:rsidRPr="00000000">
              <w:rPr>
                <w:b w:val="1"/>
                <w:color w:val="ffffff"/>
                <w:sz w:val="24"/>
                <w:szCs w:val="24"/>
                <w:rtl w:val="0"/>
              </w:rPr>
              <w:t xml:space="preserve">#41</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AE">
            <w:pPr>
              <w:rPr>
                <w:color w:val="ffffff"/>
                <w:sz w:val="24"/>
                <w:szCs w:val="24"/>
              </w:rPr>
            </w:pPr>
            <w:r w:rsidDel="00000000" w:rsidR="00000000" w:rsidRPr="00000000">
              <w:rPr>
                <w:b w:val="1"/>
                <w:color w:val="ffffff"/>
                <w:sz w:val="24"/>
                <w:szCs w:val="24"/>
                <w:rtl w:val="0"/>
              </w:rPr>
              <w:t xml:space="preserve">Cadastrar um novo usuário</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0">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1">
            <w:pPr>
              <w:rPr/>
            </w:pPr>
            <w:r w:rsidDel="00000000" w:rsidR="00000000" w:rsidRPr="00000000">
              <w:rPr>
                <w:rtl w:val="0"/>
              </w:rPr>
              <w:t xml:space="preserve">(   )  Essencial                ( X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3">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4">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6">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7">
            <w:pPr>
              <w:rPr/>
            </w:pPr>
            <w:r w:rsidDel="00000000" w:rsidR="00000000" w:rsidRPr="00000000">
              <w:rPr>
                <w:rtl w:val="0"/>
              </w:rPr>
              <w:t xml:space="preserve">Um usuário do tipo SisAdmin que deseja cadastrar um novo usuário pessoaFisica (Friend) deve acessar a opção “CADASTRAR” no menu “PARCEIROS”.</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9">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A">
            <w:pPr>
              <w:rPr/>
            </w:pPr>
            <w:r w:rsidDel="00000000" w:rsidR="00000000" w:rsidRPr="00000000">
              <w:rPr>
                <w:rtl w:val="0"/>
              </w:rPr>
              <w:t xml:space="preserve">O usuário precisa estar logado no sistema como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C">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BD">
            <w:pPr>
              <w:rPr/>
            </w:pPr>
            <w:r w:rsidDel="00000000" w:rsidR="00000000" w:rsidRPr="00000000">
              <w:rPr>
                <w:rtl w:val="0"/>
              </w:rPr>
              <w:t xml:space="preserve">O sistema deverá adicionar o novo usuário ao bd.</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BF">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0">
            <w:pPr>
              <w:rPr/>
            </w:pPr>
            <w:r w:rsidDel="00000000" w:rsidR="00000000" w:rsidRPr="00000000">
              <w:rPr>
                <w:b w:val="1"/>
                <w:rtl w:val="0"/>
              </w:rPr>
              <w:t xml:space="preserve">home, pets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C2">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C3">
            <w:pPr>
              <w:spacing w:after="60" w:before="60" w:lineRule="auto"/>
              <w:jc w:val="both"/>
              <w:rPr/>
            </w:pPr>
            <w:r w:rsidDel="00000000" w:rsidR="00000000" w:rsidRPr="00000000">
              <w:rPr>
                <w:b w:val="1"/>
                <w:rtl w:val="0"/>
              </w:rPr>
              <w:t xml:space="preserve">Entidade pessoaFisica:</w:t>
            </w:r>
            <w:r w:rsidDel="00000000" w:rsidR="00000000" w:rsidRPr="00000000">
              <w:rPr>
                <w:rtl w:val="0"/>
              </w:rPr>
            </w:r>
          </w:p>
          <w:p w:rsidR="00000000" w:rsidDel="00000000" w:rsidP="00000000" w:rsidRDefault="00000000" w:rsidRPr="00000000" w14:paraId="000001C4">
            <w:pPr>
              <w:spacing w:after="60" w:before="60" w:lineRule="auto"/>
              <w:ind w:left="261" w:firstLine="0"/>
              <w:jc w:val="both"/>
              <w:rPr/>
            </w:pPr>
            <w:r w:rsidDel="00000000" w:rsidR="00000000" w:rsidRPr="00000000">
              <w:rPr>
                <w:rtl w:val="0"/>
              </w:rPr>
              <w:t xml:space="preserve">CPF: Deve conter 11 dígitos;</w:t>
              <w:br w:type="textWrapping"/>
              <w:t xml:space="preserve">Nome: Máximo 45 caracteres;</w:t>
              <w:br w:type="textWrapping"/>
              <w:t xml:space="preserve">E-mail: Deve ser um e-mail válido contendo “@” e pelo menos um caractere antes e depois de um “.”.</w:t>
            </w:r>
          </w:p>
          <w:p w:rsidR="00000000" w:rsidDel="00000000" w:rsidP="00000000" w:rsidRDefault="00000000" w:rsidRPr="00000000" w14:paraId="000001C5">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7">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8">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C9">
            <w:pPr>
              <w:rPr/>
            </w:pPr>
            <w:r w:rsidDel="00000000" w:rsidR="00000000" w:rsidRPr="00000000">
              <w:rPr>
                <w:rtl w:val="0"/>
              </w:rPr>
              <w:t xml:space="preserve">1. Acessa a tela home.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2. Seleciona a opção “CADASTRAR” no menu “PARCEIROS”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4. Digita os dados do novo pet.</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CE">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3. Apresenta o formulário de cadastro novo pet.</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5. Valida os dados.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6. Envia mensagem de confirmação “Cliente cadastrado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D7">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D8">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D9">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DA">
            <w:pPr>
              <w:rPr/>
            </w:pPr>
            <w:r w:rsidDel="00000000" w:rsidR="00000000" w:rsidRPr="00000000">
              <w:rPr>
                <w:rtl w:val="0"/>
              </w:rPr>
              <w:t xml:space="preserve">5. Caso não seja possível realizar o cadastro, envia mensagem de erro “Erro no cadastro!”.</w:t>
            </w:r>
          </w:p>
        </w:tc>
      </w:tr>
    </w:tbl>
    <w:p w:rsidR="00000000" w:rsidDel="00000000" w:rsidP="00000000" w:rsidRDefault="00000000" w:rsidRPr="00000000" w14:paraId="000001DB">
      <w:pPr>
        <w:spacing w:after="60" w:before="60" w:lineRule="auto"/>
        <w:ind w:left="578" w:firstLine="0"/>
        <w:jc w:val="both"/>
        <w:rPr/>
      </w:pPr>
      <w:r w:rsidDel="00000000" w:rsidR="00000000" w:rsidRPr="00000000">
        <w:rPr>
          <w:rtl w:val="0"/>
        </w:rPr>
      </w:r>
    </w:p>
    <w:p w:rsidR="00000000" w:rsidDel="00000000" w:rsidP="00000000" w:rsidRDefault="00000000" w:rsidRPr="00000000" w14:paraId="000001DC">
      <w:pPr>
        <w:pStyle w:val="Heading5"/>
        <w:spacing w:after="120" w:lineRule="auto"/>
        <w:rPr/>
      </w:pPr>
      <w:bookmarkStart w:colFirst="0" w:colLast="0" w:name="_37m2jsg" w:id="48"/>
      <w:bookmarkEnd w:id="48"/>
      <w:r w:rsidDel="00000000" w:rsidR="00000000" w:rsidRPr="00000000">
        <w:rPr>
          <w:rtl w:val="0"/>
        </w:rPr>
        <w:t xml:space="preserve">[RF042] Entrar em contato/ Visualizar as informações de contato de um usuário</w:t>
      </w:r>
    </w:p>
    <w:tbl>
      <w:tblPr>
        <w:tblStyle w:val="Table6"/>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DD">
            <w:pPr>
              <w:rPr>
                <w:color w:val="ffffff"/>
                <w:sz w:val="24"/>
                <w:szCs w:val="24"/>
              </w:rPr>
            </w:pPr>
            <w:r w:rsidDel="00000000" w:rsidR="00000000" w:rsidRPr="00000000">
              <w:rPr>
                <w:b w:val="1"/>
                <w:color w:val="ffffff"/>
                <w:sz w:val="24"/>
                <w:szCs w:val="24"/>
                <w:rtl w:val="0"/>
              </w:rPr>
              <w:t xml:space="preserve">#42</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1DE">
            <w:pPr>
              <w:rPr>
                <w:color w:val="ffffff"/>
                <w:sz w:val="24"/>
                <w:szCs w:val="24"/>
              </w:rPr>
            </w:pPr>
            <w:r w:rsidDel="00000000" w:rsidR="00000000" w:rsidRPr="00000000">
              <w:rPr>
                <w:b w:val="1"/>
                <w:color w:val="ffffff"/>
                <w:sz w:val="24"/>
                <w:szCs w:val="24"/>
                <w:rtl w:val="0"/>
              </w:rPr>
              <w:t xml:space="preserve">Entrar em contato com algum usuário do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0">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1">
            <w:pPr>
              <w:rPr/>
            </w:pPr>
            <w:r w:rsidDel="00000000" w:rsidR="00000000" w:rsidRPr="00000000">
              <w:rPr>
                <w:rtl w:val="0"/>
              </w:rPr>
              <w:t xml:space="preserve">(   )  Essencial                ( X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3">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4">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6">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7">
            <w:pPr>
              <w:rPr/>
            </w:pPr>
            <w:r w:rsidDel="00000000" w:rsidR="00000000" w:rsidRPr="00000000">
              <w:rPr>
                <w:rtl w:val="0"/>
              </w:rPr>
              <w:t xml:space="preserve">Um usuário SisAdmin deseja entrar em contato com outro usuário, deve acessar a opção “CONSULTAR” no menu “PARCEIROS” , localizar o usuário desejado e clicar sobre o ícone de visualizar exibido na coluna OPÇÕES.</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9">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A">
            <w:pPr>
              <w:rPr/>
            </w:pPr>
            <w:r w:rsidDel="00000000" w:rsidR="00000000" w:rsidRPr="00000000">
              <w:rPr>
                <w:rtl w:val="0"/>
              </w:rPr>
              <w:t xml:space="preserve">O usuário precisa estar logado como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C">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ED">
            <w:pPr>
              <w:rPr/>
            </w:pPr>
            <w:r w:rsidDel="00000000" w:rsidR="00000000" w:rsidRPr="00000000">
              <w:rPr>
                <w:rtl w:val="0"/>
              </w:rPr>
              <w:t xml:space="preserve">O sistema deverá exibir os dados de contato juntamente com uma caixa de texto seguida de um botão enviar para confirmar o envio de uma mensagem.</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EF">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0">
            <w:pPr>
              <w:rPr/>
            </w:pPr>
            <w:r w:rsidDel="00000000" w:rsidR="00000000" w:rsidRPr="00000000">
              <w:rPr>
                <w:b w:val="1"/>
                <w:rtl w:val="0"/>
              </w:rPr>
              <w:t xml:space="preserve">home, consultarPF.</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2">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1F3">
            <w:pPr>
              <w:spacing w:after="60" w:before="60" w:lineRule="auto"/>
              <w:jc w:val="both"/>
              <w:rPr/>
            </w:pPr>
            <w:r w:rsidDel="00000000" w:rsidR="00000000" w:rsidRPr="00000000">
              <w:rPr>
                <w:b w:val="1"/>
                <w:rtl w:val="0"/>
              </w:rPr>
              <w:t xml:space="preserve">Entidade pessoaFisica:</w:t>
            </w:r>
            <w:r w:rsidDel="00000000" w:rsidR="00000000" w:rsidRPr="00000000">
              <w:rPr>
                <w:rtl w:val="0"/>
              </w:rPr>
            </w:r>
          </w:p>
          <w:p w:rsidR="00000000" w:rsidDel="00000000" w:rsidP="00000000" w:rsidRDefault="00000000" w:rsidRPr="00000000" w14:paraId="000001F4">
            <w:pPr>
              <w:spacing w:after="60" w:before="60" w:lineRule="auto"/>
              <w:ind w:left="261" w:firstLine="0"/>
              <w:jc w:val="both"/>
              <w:rPr/>
            </w:pPr>
            <w:r w:rsidDel="00000000" w:rsidR="00000000" w:rsidRPr="00000000">
              <w:rPr>
                <w:rtl w:val="0"/>
              </w:rPr>
              <w:t xml:space="preserve">Nome;</w:t>
            </w:r>
          </w:p>
          <w:p w:rsidR="00000000" w:rsidDel="00000000" w:rsidP="00000000" w:rsidRDefault="00000000" w:rsidRPr="00000000" w14:paraId="000001F5">
            <w:pPr>
              <w:spacing w:after="60" w:before="60" w:lineRule="auto"/>
              <w:ind w:left="261" w:firstLine="0"/>
              <w:jc w:val="both"/>
              <w:rPr/>
            </w:pPr>
            <w:r w:rsidDel="00000000" w:rsidR="00000000" w:rsidRPr="00000000">
              <w:rPr>
                <w:rtl w:val="0"/>
              </w:rPr>
              <w:t xml:space="preserve">E-mail;</w:t>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7">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8">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1F9">
            <w:pPr>
              <w:rPr/>
            </w:pPr>
            <w:r w:rsidDel="00000000" w:rsidR="00000000" w:rsidRPr="00000000">
              <w:rPr>
                <w:rtl w:val="0"/>
              </w:rPr>
              <w:t xml:space="preserve">1. Acessa o menu “PARCEIROS” e a opção “CONSULTAR”.</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3. Seleciona o ícone de consultar na coluna “OPÇÕES”.</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4. Digita a mensagem e confirma o envio.</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1FE">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1FF">
            <w:pPr>
              <w:rPr/>
            </w:pPr>
            <w:r w:rsidDel="00000000" w:rsidR="00000000" w:rsidRPr="00000000">
              <w:rPr>
                <w:rtl w:val="0"/>
              </w:rPr>
              <w:t xml:space="preserve">2. Apresenta os usuários cadastrados no sistema.</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5. Sistema exibe o perfil com as informações.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6. Envia a mensagem para o usuário escolhido.</w:t>
            </w:r>
          </w:p>
          <w:p w:rsidR="00000000" w:rsidDel="00000000" w:rsidP="00000000" w:rsidRDefault="00000000" w:rsidRPr="00000000" w14:paraId="00000206">
            <w:pPr>
              <w:rPr/>
            </w:pPr>
            <w:r w:rsidDel="00000000" w:rsidR="00000000" w:rsidRPr="00000000">
              <w:rPr>
                <w:rtl w:val="0"/>
              </w:rPr>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07">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08">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09">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0A">
            <w:pPr>
              <w:rPr/>
            </w:pPr>
            <w:r w:rsidDel="00000000" w:rsidR="00000000" w:rsidRPr="00000000">
              <w:rPr>
                <w:rtl w:val="0"/>
              </w:rPr>
              <w:t xml:space="preserve">6. Caso ocorra algum erro durante o envio o sistema exibe uma mensagem de erro no campo texto.</w:t>
            </w:r>
          </w:p>
        </w:tc>
      </w:tr>
    </w:tbl>
    <w:p w:rsidR="00000000" w:rsidDel="00000000" w:rsidP="00000000" w:rsidRDefault="00000000" w:rsidRPr="00000000" w14:paraId="0000020B">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0C">
      <w:pPr>
        <w:pStyle w:val="Heading5"/>
        <w:spacing w:after="120" w:lineRule="auto"/>
        <w:rPr/>
      </w:pPr>
      <w:bookmarkStart w:colFirst="0" w:colLast="0" w:name="_1mrcu09" w:id="49"/>
      <w:bookmarkEnd w:id="49"/>
      <w:r w:rsidDel="00000000" w:rsidR="00000000" w:rsidRPr="00000000">
        <w:rPr>
          <w:rtl w:val="0"/>
        </w:rPr>
        <w:t xml:space="preserve">[RF043] Banir usuário/ Excluir e impedir um novo cadastro de usuário</w:t>
      </w:r>
    </w:p>
    <w:tbl>
      <w:tblPr>
        <w:tblStyle w:val="Table7"/>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0D">
            <w:pPr>
              <w:rPr>
                <w:color w:val="ffffff"/>
                <w:sz w:val="24"/>
                <w:szCs w:val="24"/>
              </w:rPr>
            </w:pPr>
            <w:r w:rsidDel="00000000" w:rsidR="00000000" w:rsidRPr="00000000">
              <w:rPr>
                <w:b w:val="1"/>
                <w:color w:val="ffffff"/>
                <w:sz w:val="24"/>
                <w:szCs w:val="24"/>
                <w:rtl w:val="0"/>
              </w:rPr>
              <w:t xml:space="preserve">#43</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0E">
            <w:pPr>
              <w:rPr>
                <w:color w:val="ffffff"/>
                <w:sz w:val="24"/>
                <w:szCs w:val="24"/>
              </w:rPr>
            </w:pPr>
            <w:r w:rsidDel="00000000" w:rsidR="00000000" w:rsidRPr="00000000">
              <w:rPr>
                <w:b w:val="1"/>
                <w:color w:val="ffffff"/>
                <w:sz w:val="24"/>
                <w:szCs w:val="24"/>
                <w:rtl w:val="0"/>
              </w:rPr>
              <w:t xml:space="preserve">Banir um usuário do sistema.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0">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1">
            <w:pPr>
              <w:rPr/>
            </w:pPr>
            <w:r w:rsidDel="00000000" w:rsidR="00000000" w:rsidRPr="00000000">
              <w:rPr>
                <w:rtl w:val="0"/>
              </w:rPr>
              <w:t xml:space="preserve">(   )  Essencial                (   ) Importante       ( X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3">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4">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6">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7">
            <w:pPr>
              <w:rPr/>
            </w:pPr>
            <w:r w:rsidDel="00000000" w:rsidR="00000000" w:rsidRPr="00000000">
              <w:rPr>
                <w:rtl w:val="0"/>
              </w:rPr>
              <w:t xml:space="preserve">Um SisAdmin que deseja banir um usuário deve acessar o perfil do usuário através do menu friends, e selecionar a opção “banir”.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9">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A">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C">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1D">
            <w:pPr>
              <w:rPr/>
            </w:pPr>
            <w:r w:rsidDel="00000000" w:rsidR="00000000" w:rsidRPr="00000000">
              <w:rPr>
                <w:rtl w:val="0"/>
              </w:rPr>
              <w:t xml:space="preserve">O sistema deverá excluir todos os dados do usuário e adicionar à lista de rejeição.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1F">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0">
            <w:pPr>
              <w:rPr/>
            </w:pPr>
            <w:r w:rsidDel="00000000" w:rsidR="00000000" w:rsidRPr="00000000">
              <w:rPr>
                <w:b w:val="1"/>
                <w:rtl w:val="0"/>
              </w:rPr>
              <w:t xml:space="preserve">home, consultaPF.</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2">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23">
            <w:pPr>
              <w:spacing w:after="60" w:before="60" w:lineRule="auto"/>
              <w:jc w:val="both"/>
              <w:rPr/>
            </w:pPr>
            <w:r w:rsidDel="00000000" w:rsidR="00000000" w:rsidRPr="00000000">
              <w:rPr>
                <w:b w:val="1"/>
                <w:rtl w:val="0"/>
              </w:rPr>
              <w:t xml:space="preserve">Entidade pessoaFisica:</w:t>
            </w:r>
            <w:r w:rsidDel="00000000" w:rsidR="00000000" w:rsidRPr="00000000">
              <w:rPr>
                <w:rtl w:val="0"/>
              </w:rPr>
            </w:r>
          </w:p>
          <w:p w:rsidR="00000000" w:rsidDel="00000000" w:rsidP="00000000" w:rsidRDefault="00000000" w:rsidRPr="00000000" w14:paraId="00000224">
            <w:pPr>
              <w:spacing w:after="60" w:before="60" w:lineRule="auto"/>
              <w:ind w:left="261" w:firstLine="0"/>
              <w:jc w:val="both"/>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6">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27">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28">
            <w:pPr>
              <w:rPr/>
            </w:pPr>
            <w:r w:rsidDel="00000000" w:rsidR="00000000" w:rsidRPr="00000000">
              <w:rPr>
                <w:rtl w:val="0"/>
              </w:rPr>
              <w:t xml:space="preserve">1. Acessa a tela home.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2. Seleciona a opção “CONSULTAR” no menu “PARCEIROS”.</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4. Seleciona o ícone de excluir na coluna “OPÇÕES” do usuario.</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6. confirma a exclusão no botão “CONFIRMAR”.</w:t>
            </w:r>
          </w:p>
          <w:p w:rsidR="00000000" w:rsidDel="00000000" w:rsidP="00000000" w:rsidRDefault="00000000" w:rsidRPr="00000000" w14:paraId="0000022F">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30">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31">
            <w:pPr>
              <w:spacing w:line="288" w:lineRule="auto"/>
              <w:rPr/>
            </w:pPr>
            <w:r w:rsidDel="00000000" w:rsidR="00000000" w:rsidRPr="00000000">
              <w:rPr>
                <w:rtl w:val="0"/>
              </w:rPr>
              <w:br w:type="textWrapping"/>
            </w:r>
          </w:p>
          <w:p w:rsidR="00000000" w:rsidDel="00000000" w:rsidP="00000000" w:rsidRDefault="00000000" w:rsidRPr="00000000" w14:paraId="00000232">
            <w:pPr>
              <w:spacing w:line="288" w:lineRule="auto"/>
              <w:rPr/>
            </w:pPr>
            <w:r w:rsidDel="00000000" w:rsidR="00000000" w:rsidRPr="00000000">
              <w:rPr>
                <w:rtl w:val="0"/>
              </w:rPr>
              <w:t xml:space="preserve">3. Apresenta os pets cadastrados no sistema.</w:t>
            </w:r>
          </w:p>
          <w:p w:rsidR="00000000" w:rsidDel="00000000" w:rsidP="00000000" w:rsidRDefault="00000000" w:rsidRPr="00000000" w14:paraId="00000233">
            <w:pPr>
              <w:rPr/>
            </w:pPr>
            <w:r w:rsidDel="00000000" w:rsidR="00000000" w:rsidRPr="00000000">
              <w:rPr>
                <w:rtl w:val="0"/>
              </w:rPr>
              <w:br w:type="textWrapping"/>
            </w:r>
          </w:p>
          <w:p w:rsidR="00000000" w:rsidDel="00000000" w:rsidP="00000000" w:rsidRDefault="00000000" w:rsidRPr="00000000" w14:paraId="00000234">
            <w:pPr>
              <w:spacing w:line="288" w:lineRule="auto"/>
              <w:rPr/>
            </w:pPr>
            <w:r w:rsidDel="00000000" w:rsidR="00000000" w:rsidRPr="00000000">
              <w:rPr>
                <w:rtl w:val="0"/>
              </w:rPr>
              <w:t xml:space="preserve">5. Sistema exibe o perfil e solicita confirmação.</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pacing w:line="288" w:lineRule="auto"/>
              <w:rPr/>
            </w:pPr>
            <w:r w:rsidDel="00000000" w:rsidR="00000000" w:rsidRPr="00000000">
              <w:rPr>
                <w:rtl w:val="0"/>
              </w:rPr>
              <w:t xml:space="preserve">7. Remove o registro do bd.</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spacing w:line="288" w:lineRule="auto"/>
              <w:rPr/>
            </w:pPr>
            <w:r w:rsidDel="00000000" w:rsidR="00000000" w:rsidRPr="00000000">
              <w:rPr>
                <w:rtl w:val="0"/>
              </w:rPr>
              <w:t xml:space="preserve">8. Exibe a mensagem “Registro deletado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3B">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3C">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3D">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3E">
            <w:pPr>
              <w:rPr/>
            </w:pPr>
            <w:r w:rsidDel="00000000" w:rsidR="00000000" w:rsidRPr="00000000">
              <w:rPr>
                <w:rtl w:val="0"/>
              </w:rPr>
              <w:t xml:space="preserve">3. Se não houver nenhum pet cadastrado, o sistema exibe a listagem vazia.</w:t>
              <w:br w:type="textWrapping"/>
              <w:t xml:space="preserve">7. Caso ocorra um erro durante a exclusão o sistema emitirá a seguinte mensagem: “Erro ao deletar registro”.</w:t>
            </w:r>
          </w:p>
          <w:p w:rsidR="00000000" w:rsidDel="00000000" w:rsidP="00000000" w:rsidRDefault="00000000" w:rsidRPr="00000000" w14:paraId="0000023F">
            <w:pPr>
              <w:rPr/>
            </w:pPr>
            <w:r w:rsidDel="00000000" w:rsidR="00000000" w:rsidRPr="00000000">
              <w:rPr>
                <w:rtl w:val="0"/>
              </w:rPr>
            </w:r>
          </w:p>
        </w:tc>
      </w:tr>
    </w:tbl>
    <w:p w:rsidR="00000000" w:rsidDel="00000000" w:rsidP="00000000" w:rsidRDefault="00000000" w:rsidRPr="00000000" w14:paraId="00000240">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41">
      <w:pPr>
        <w:pStyle w:val="Heading5"/>
        <w:spacing w:after="120" w:lineRule="auto"/>
        <w:rPr/>
      </w:pPr>
      <w:bookmarkStart w:colFirst="0" w:colLast="0" w:name="_46r0co2" w:id="50"/>
      <w:bookmarkEnd w:id="50"/>
      <w:r w:rsidDel="00000000" w:rsidR="00000000" w:rsidRPr="00000000">
        <w:rPr>
          <w:rtl w:val="0"/>
        </w:rPr>
        <w:t xml:space="preserve">[RF044] Aprovar Adoção/ Aprovar um pedido de adoção de pet por um usuário Friend.</w:t>
      </w:r>
    </w:p>
    <w:tbl>
      <w:tblPr>
        <w:tblStyle w:val="Table8"/>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42">
            <w:pPr>
              <w:rPr>
                <w:color w:val="ffffff"/>
                <w:sz w:val="24"/>
                <w:szCs w:val="24"/>
              </w:rPr>
            </w:pPr>
            <w:r w:rsidDel="00000000" w:rsidR="00000000" w:rsidRPr="00000000">
              <w:rPr>
                <w:b w:val="1"/>
                <w:color w:val="ffffff"/>
                <w:sz w:val="24"/>
                <w:szCs w:val="24"/>
                <w:rtl w:val="0"/>
              </w:rPr>
              <w:t xml:space="preserve">#44</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43">
            <w:pPr>
              <w:rPr>
                <w:color w:val="ffffff"/>
                <w:sz w:val="24"/>
                <w:szCs w:val="24"/>
              </w:rPr>
            </w:pPr>
            <w:r w:rsidDel="00000000" w:rsidR="00000000" w:rsidRPr="00000000">
              <w:rPr>
                <w:b w:val="1"/>
                <w:color w:val="ffffff"/>
                <w:sz w:val="24"/>
                <w:szCs w:val="24"/>
                <w:rtl w:val="0"/>
              </w:rPr>
              <w:t xml:space="preserve">Permitir que um friend adote um animal.</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5">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6">
            <w:pPr>
              <w:rPr/>
            </w:pPr>
            <w:r w:rsidDel="00000000" w:rsidR="00000000" w:rsidRPr="00000000">
              <w:rPr>
                <w:rtl w:val="0"/>
              </w:rPr>
              <w:t xml:space="preserve">(   )  Essencial                (  ) Importante       ( X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48">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49">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B">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4C">
            <w:pPr>
              <w:rPr/>
            </w:pPr>
            <w:r w:rsidDel="00000000" w:rsidR="00000000" w:rsidRPr="00000000">
              <w:rPr>
                <w:rtl w:val="0"/>
              </w:rPr>
              <w:t xml:space="preserve">Um friend que deseja adotar um pet deve possuir a aprovação do SisAdmin.</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4E">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4F">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1">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2">
            <w:pPr>
              <w:rPr/>
            </w:pPr>
            <w:r w:rsidDel="00000000" w:rsidR="00000000" w:rsidRPr="00000000">
              <w:rPr>
                <w:rtl w:val="0"/>
              </w:rPr>
              <w:t xml:space="preserve">O sistema deverá alterar o status do pet de “não adotado” para “adotado”.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4">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5">
            <w:pPr>
              <w:rPr/>
            </w:pPr>
            <w:r w:rsidDel="00000000" w:rsidR="00000000" w:rsidRPr="00000000">
              <w:rPr>
                <w:b w:val="1"/>
                <w:rtl w:val="0"/>
              </w:rPr>
              <w:t xml:space="preserve">home.</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7">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58">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59">
            <w:pPr>
              <w:spacing w:after="60" w:before="60" w:lineRule="auto"/>
              <w:ind w:left="261" w:firstLine="0"/>
              <w:jc w:val="both"/>
              <w:rPr>
                <w:u w:val="single"/>
              </w:rPr>
            </w:pPr>
            <w:r w:rsidDel="00000000" w:rsidR="00000000" w:rsidRPr="00000000">
              <w:rPr>
                <w:rtl w:val="0"/>
              </w:rPr>
              <w:t xml:space="preserve">Status: Booleano “Adotado” e “Não adotado”;</w:t>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C">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5D">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5E">
            <w:pPr>
              <w:rPr/>
            </w:pPr>
            <w:r w:rsidDel="00000000" w:rsidR="00000000" w:rsidRPr="00000000">
              <w:rPr>
                <w:rtl w:val="0"/>
              </w:rPr>
              <w:t xml:space="preserve">1. Realiza o login no sistema.</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2. Seleciona o menu de Pets.</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4. Seleciona o pet que precisa de autorização.</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6. Seleciona a opção aprovar.</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65">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3. Apresenta os pets cadastrados no sistema.</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5. Apresenta o perfil do pet.</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7. O sistema altera o status de “Não adotado” para “Adotado”.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6E">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6F">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70">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1">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72">
            <w:pPr>
              <w:rPr/>
            </w:pPr>
            <w:r w:rsidDel="00000000" w:rsidR="00000000" w:rsidRPr="00000000">
              <w:rPr>
                <w:rtl w:val="0"/>
              </w:rPr>
            </w:r>
          </w:p>
        </w:tc>
      </w:tr>
    </w:tbl>
    <w:p w:rsidR="00000000" w:rsidDel="00000000" w:rsidP="00000000" w:rsidRDefault="00000000" w:rsidRPr="00000000" w14:paraId="00000273">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74">
      <w:pPr>
        <w:pStyle w:val="Heading3"/>
        <w:numPr>
          <w:ilvl w:val="1"/>
          <w:numId w:val="10"/>
        </w:numPr>
        <w:ind w:left="0" w:firstLine="0"/>
        <w:rPr>
          <w:rFonts w:ascii="Arial" w:cs="Arial" w:eastAsia="Arial" w:hAnsi="Arial"/>
        </w:rPr>
      </w:pPr>
      <w:bookmarkStart w:colFirst="0" w:colLast="0" w:name="_2lwamvv" w:id="51"/>
      <w:bookmarkEnd w:id="51"/>
      <w:r w:rsidDel="00000000" w:rsidR="00000000" w:rsidRPr="00000000">
        <w:rPr>
          <w:rFonts w:ascii="Arial" w:cs="Arial" w:eastAsia="Arial" w:hAnsi="Arial"/>
          <w:rtl w:val="0"/>
        </w:rPr>
        <w:t xml:space="preserve">Requisitos da adoção </w:t>
      </w:r>
    </w:p>
    <w:p w:rsidR="00000000" w:rsidDel="00000000" w:rsidP="00000000" w:rsidRDefault="00000000" w:rsidRPr="00000000" w14:paraId="00000275">
      <w:pPr>
        <w:pStyle w:val="Heading5"/>
        <w:spacing w:after="120" w:lineRule="auto"/>
        <w:rPr/>
      </w:pPr>
      <w:bookmarkStart w:colFirst="0" w:colLast="0" w:name="_111kx3o" w:id="52"/>
      <w:bookmarkEnd w:id="52"/>
      <w:r w:rsidDel="00000000" w:rsidR="00000000" w:rsidRPr="00000000">
        <w:rPr>
          <w:rtl w:val="0"/>
        </w:rPr>
      </w:r>
    </w:p>
    <w:p w:rsidR="00000000" w:rsidDel="00000000" w:rsidP="00000000" w:rsidRDefault="00000000" w:rsidRPr="00000000" w14:paraId="00000276">
      <w:pPr>
        <w:pStyle w:val="Heading5"/>
        <w:spacing w:after="120" w:lineRule="auto"/>
        <w:rPr/>
      </w:pPr>
      <w:bookmarkStart w:colFirst="0" w:colLast="0" w:name="_3l18frh" w:id="53"/>
      <w:bookmarkEnd w:id="53"/>
      <w:r w:rsidDel="00000000" w:rsidR="00000000" w:rsidRPr="00000000">
        <w:rPr>
          <w:rtl w:val="0"/>
        </w:rPr>
        <w:t xml:space="preserve">[RF045] Cadastrar Adoção/ Solicitar adoção de um pet</w:t>
      </w:r>
    </w:p>
    <w:tbl>
      <w:tblPr>
        <w:tblStyle w:val="Table9"/>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77">
            <w:pPr>
              <w:rPr>
                <w:color w:val="ffffff"/>
                <w:sz w:val="24"/>
                <w:szCs w:val="24"/>
              </w:rPr>
            </w:pPr>
            <w:r w:rsidDel="00000000" w:rsidR="00000000" w:rsidRPr="00000000">
              <w:rPr>
                <w:b w:val="1"/>
                <w:color w:val="ffffff"/>
                <w:sz w:val="24"/>
                <w:szCs w:val="24"/>
                <w:rtl w:val="0"/>
              </w:rPr>
              <w:t xml:space="preserve">#45</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78">
            <w:pPr>
              <w:rPr>
                <w:color w:val="ffffff"/>
                <w:sz w:val="24"/>
                <w:szCs w:val="24"/>
              </w:rPr>
            </w:pPr>
            <w:r w:rsidDel="00000000" w:rsidR="00000000" w:rsidRPr="00000000">
              <w:rPr>
                <w:b w:val="1"/>
                <w:color w:val="ffffff"/>
                <w:sz w:val="24"/>
                <w:szCs w:val="24"/>
                <w:rtl w:val="0"/>
              </w:rPr>
              <w:t xml:space="preserve">Adotar um pet disponível.</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A">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7B">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7D">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7E">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0">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1">
            <w:pPr>
              <w:rPr/>
            </w:pPr>
            <w:r w:rsidDel="00000000" w:rsidR="00000000" w:rsidRPr="00000000">
              <w:rPr>
                <w:rtl w:val="0"/>
              </w:rPr>
              <w:t xml:space="preserve">Um SisAdmin que deseja registrar a adoção de um pet, deve acessar o menu “PETs”, a opção “CONSULTAR”, escolher o pet no ícone visualizar, confirmar o interesse preenchendo o campo Código Adotante e clicar em “ADOTAR”.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3">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4">
            <w:pPr>
              <w:rPr/>
            </w:pPr>
            <w:r w:rsidDel="00000000" w:rsidR="00000000" w:rsidRPr="00000000">
              <w:rPr>
                <w:rtl w:val="0"/>
              </w:rPr>
              <w:t xml:space="preserve">O pet precisa ter o atributo situação como “disponível”.</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6">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7">
            <w:pPr>
              <w:rPr/>
            </w:pPr>
            <w:r w:rsidDel="00000000" w:rsidR="00000000" w:rsidRPr="00000000">
              <w:rPr>
                <w:rtl w:val="0"/>
              </w:rPr>
              <w:t xml:space="preserve">O sistema deverá exibir uma confirmação da adoção.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9">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8A">
            <w:pPr>
              <w:rPr/>
            </w:pPr>
            <w:r w:rsidDel="00000000" w:rsidR="00000000" w:rsidRPr="00000000">
              <w:rPr>
                <w:b w:val="1"/>
                <w:rtl w:val="0"/>
              </w:rPr>
              <w:t xml:space="preserve">home, consultarPets.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C">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8D">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    Nome;</w:t>
            </w:r>
          </w:p>
          <w:p w:rsidR="00000000" w:rsidDel="00000000" w:rsidP="00000000" w:rsidRDefault="00000000" w:rsidRPr="00000000" w14:paraId="0000028F">
            <w:pPr>
              <w:rPr/>
            </w:pPr>
            <w:r w:rsidDel="00000000" w:rsidR="00000000" w:rsidRPr="00000000">
              <w:rPr>
                <w:rtl w:val="0"/>
              </w:rPr>
              <w:t xml:space="preserve">    Situação;</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b w:val="1"/>
                <w:rtl w:val="0"/>
              </w:rPr>
              <w:t xml:space="preserve">Entidade pessoaFisica:</w:t>
            </w:r>
          </w:p>
          <w:p w:rsidR="00000000" w:rsidDel="00000000" w:rsidP="00000000" w:rsidRDefault="00000000" w:rsidRPr="00000000" w14:paraId="00000292">
            <w:pPr>
              <w:rPr/>
            </w:pPr>
            <w:r w:rsidDel="00000000" w:rsidR="00000000" w:rsidRPr="00000000">
              <w:rPr>
                <w:b w:val="1"/>
                <w:rtl w:val="0"/>
              </w:rPr>
              <w:t xml:space="preserve">    </w:t>
            </w:r>
            <w:r w:rsidDel="00000000" w:rsidR="00000000" w:rsidRPr="00000000">
              <w:rPr>
                <w:rtl w:val="0"/>
              </w:rPr>
              <w:t xml:space="preserve">idUsuário;</w:t>
            </w:r>
          </w:p>
          <w:p w:rsidR="00000000" w:rsidDel="00000000" w:rsidP="00000000" w:rsidRDefault="00000000" w:rsidRPr="00000000" w14:paraId="00000293">
            <w:pPr>
              <w:rPr>
                <w:b w:val="1"/>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tl w:val="0"/>
              </w:rPr>
              <w:t xml:space="preserve">Entidade pessoaJuridica:</w:t>
            </w:r>
          </w:p>
          <w:p w:rsidR="00000000" w:rsidDel="00000000" w:rsidP="00000000" w:rsidRDefault="00000000" w:rsidRPr="00000000" w14:paraId="00000295">
            <w:pPr>
              <w:rPr/>
            </w:pPr>
            <w:r w:rsidDel="00000000" w:rsidR="00000000" w:rsidRPr="00000000">
              <w:rPr>
                <w:b w:val="1"/>
                <w:rtl w:val="0"/>
              </w:rPr>
              <w:t xml:space="preserve">    </w:t>
            </w:r>
            <w:r w:rsidDel="00000000" w:rsidR="00000000" w:rsidRPr="00000000">
              <w:rPr>
                <w:rtl w:val="0"/>
              </w:rPr>
              <w:t xml:space="preserve">idUsuário;</w:t>
            </w:r>
            <w:r w:rsidDel="00000000" w:rsidR="00000000" w:rsidRPr="00000000">
              <w:rPr>
                <w:b w:val="1"/>
                <w:rtl w:val="0"/>
              </w:rPr>
              <w:br w:type="textWrapping"/>
            </w:r>
            <w:r w:rsidDel="00000000" w:rsidR="00000000" w:rsidRPr="00000000">
              <w:rPr>
                <w:rtl w:val="0"/>
              </w:rPr>
              <w:t xml:space="preserve">    </w:t>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97">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98">
            <w:pPr>
              <w:rPr/>
            </w:pPr>
            <w:r w:rsidDel="00000000" w:rsidR="00000000" w:rsidRPr="00000000">
              <w:rPr>
                <w:b w:val="1"/>
                <w:rtl w:val="0"/>
              </w:rPr>
              <w:t xml:space="preserve">Friend</w:t>
            </w:r>
            <w:r w:rsidDel="00000000" w:rsidR="00000000" w:rsidRPr="00000000">
              <w:rPr>
                <w:rtl w:val="0"/>
              </w:rPr>
              <w:t xml:space="preserve">:</w:t>
            </w:r>
          </w:p>
          <w:p w:rsidR="00000000" w:rsidDel="00000000" w:rsidP="00000000" w:rsidRDefault="00000000" w:rsidRPr="00000000" w14:paraId="00000299">
            <w:pPr>
              <w:rPr/>
            </w:pPr>
            <w:r w:rsidDel="00000000" w:rsidR="00000000" w:rsidRPr="00000000">
              <w:rPr>
                <w:rtl w:val="0"/>
              </w:rPr>
              <w:t xml:space="preserve">1. Acessa o menu “PETs” e a opção “CONSULTAR”.</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3. Seleciona o ícone de consultar na coluna “OPÇÕES”.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5. Preenche o campo “Código Adotante”.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6. Confirma interesse no botão “ADOTAR”.</w:t>
              <w:br w:type="textWrapping"/>
              <w:br w:type="textWrapping"/>
            </w:r>
          </w:p>
          <w:p w:rsidR="00000000" w:rsidDel="00000000" w:rsidP="00000000" w:rsidRDefault="00000000" w:rsidRPr="00000000" w14:paraId="000002A0">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A1">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A2">
            <w:pPr>
              <w:rPr/>
            </w:pPr>
            <w:r w:rsidDel="00000000" w:rsidR="00000000" w:rsidRPr="00000000">
              <w:rPr>
                <w:rtl w:val="0"/>
              </w:rPr>
              <w:t xml:space="preserve">2. Apresenta os nomes dos pets cadastrados no sistema.</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4. Sistema exibe o perfil com as informações.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7. Valida as informações.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8. Envia mensagem de confirmação “Adoção registrada com sucesso!</w:t>
            </w:r>
          </w:p>
          <w:p w:rsidR="00000000" w:rsidDel="00000000" w:rsidP="00000000" w:rsidRDefault="00000000" w:rsidRPr="00000000" w14:paraId="000002AE">
            <w:pPr>
              <w:rPr/>
            </w:pPr>
            <w:r w:rsidDel="00000000" w:rsidR="00000000" w:rsidRPr="00000000">
              <w:rPr>
                <w:rtl w:val="0"/>
              </w:rPr>
              <w:t xml:space="preserve">Dados do pet foram atualizado!</w:t>
              <w:br w:type="textWrapping"/>
              <w:t xml:space="preserve">Usuário atualizado com sucesso!”</w:t>
            </w:r>
          </w:p>
          <w:p w:rsidR="00000000" w:rsidDel="00000000" w:rsidP="00000000" w:rsidRDefault="00000000" w:rsidRPr="00000000" w14:paraId="000002AF">
            <w:pPr>
              <w:rPr/>
            </w:pPr>
            <w:r w:rsidDel="00000000" w:rsidR="00000000" w:rsidRPr="00000000">
              <w:rPr>
                <w:rtl w:val="0"/>
              </w:rPr>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0">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1">
            <w:pPr>
              <w:rPr/>
            </w:pPr>
            <w:r w:rsidDel="00000000" w:rsidR="00000000" w:rsidRPr="00000000">
              <w:rPr>
                <w:b w:val="1"/>
                <w:rtl w:val="0"/>
              </w:rPr>
              <w:t xml:space="preserve">Friend</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2">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t xml:space="preserve">2. Caso não tenham pets cadastrados exibe uma lista vazia.</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5. Caso não seja possível cadastrar adoção exibir mensagem de erro “Erro no registro!</w:t>
              <w:br w:type="textWrapping"/>
              <w:t xml:space="preserve">Erro na atualização do pet!</w:t>
              <w:br w:type="textWrapping"/>
              <w:t xml:space="preserve">Erro na atualização do usuario!</w:t>
              <w:br w:type="textWrapping"/>
              <w:t xml:space="preserve">Erro na atualização do doador!”.</w:t>
            </w:r>
          </w:p>
        </w:tc>
      </w:tr>
    </w:tbl>
    <w:p w:rsidR="00000000" w:rsidDel="00000000" w:rsidP="00000000" w:rsidRDefault="00000000" w:rsidRPr="00000000" w14:paraId="000002B6">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B7">
      <w:pPr>
        <w:pStyle w:val="Heading5"/>
        <w:spacing w:after="120" w:lineRule="auto"/>
        <w:rPr/>
      </w:pPr>
      <w:bookmarkStart w:colFirst="0" w:colLast="0" w:name="_206ipza" w:id="54"/>
      <w:bookmarkEnd w:id="54"/>
      <w:r w:rsidDel="00000000" w:rsidR="00000000" w:rsidRPr="00000000">
        <w:rPr>
          <w:rtl w:val="0"/>
        </w:rPr>
        <w:t xml:space="preserve">[RF046] Visualizar Adoção/ Exibe o status de uma adoção</w:t>
      </w:r>
    </w:p>
    <w:tbl>
      <w:tblPr>
        <w:tblStyle w:val="Table10"/>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B8">
            <w:pPr>
              <w:rPr>
                <w:color w:val="ffffff"/>
                <w:sz w:val="24"/>
                <w:szCs w:val="24"/>
              </w:rPr>
            </w:pPr>
            <w:r w:rsidDel="00000000" w:rsidR="00000000" w:rsidRPr="00000000">
              <w:rPr>
                <w:b w:val="1"/>
                <w:color w:val="ffffff"/>
                <w:sz w:val="24"/>
                <w:szCs w:val="24"/>
                <w:rtl w:val="0"/>
              </w:rPr>
              <w:t xml:space="preserve">#46</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B9">
            <w:pPr>
              <w:rPr>
                <w:color w:val="ffffff"/>
                <w:sz w:val="24"/>
                <w:szCs w:val="24"/>
              </w:rPr>
            </w:pPr>
            <w:r w:rsidDel="00000000" w:rsidR="00000000" w:rsidRPr="00000000">
              <w:rPr>
                <w:b w:val="1"/>
                <w:color w:val="ffffff"/>
                <w:sz w:val="24"/>
                <w:szCs w:val="24"/>
                <w:rtl w:val="0"/>
              </w:rPr>
              <w:t xml:space="preserve">Visualizar os pets que foram adotados.</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B">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BC">
            <w:pPr>
              <w:rPr/>
            </w:pPr>
            <w:r w:rsidDel="00000000" w:rsidR="00000000" w:rsidRPr="00000000">
              <w:rPr>
                <w:rtl w:val="0"/>
              </w:rPr>
              <w:t xml:space="preserve">(   )  Essencial                (   ) Importante       ( X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BE">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BF">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1">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2">
            <w:pPr>
              <w:rPr/>
            </w:pPr>
            <w:r w:rsidDel="00000000" w:rsidR="00000000" w:rsidRPr="00000000">
              <w:rPr>
                <w:rtl w:val="0"/>
              </w:rPr>
              <w:t xml:space="preserve">O SisAdmin quando desejar um relatório com o histórico de adoções deve selecionar a opção “CONSULTAR” no menu “ADOÇÃO”.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C4">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C5">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7">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8">
            <w:pPr>
              <w:rPr/>
            </w:pPr>
            <w:r w:rsidDel="00000000" w:rsidR="00000000" w:rsidRPr="00000000">
              <w:rPr>
                <w:rtl w:val="0"/>
              </w:rPr>
              <w:t xml:space="preserve">O sistema deverá exibir um relatório com as adoções registradas.</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CA">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CB">
            <w:pPr>
              <w:rPr/>
            </w:pPr>
            <w:r w:rsidDel="00000000" w:rsidR="00000000" w:rsidRPr="00000000">
              <w:rPr>
                <w:b w:val="1"/>
                <w:rtl w:val="0"/>
              </w:rPr>
              <w:t xml:space="preserve">home, consultarAdoções;</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D">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CE">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CF">
            <w:pPr>
              <w:spacing w:after="60" w:before="60" w:lineRule="auto"/>
              <w:ind w:left="261" w:firstLine="0"/>
              <w:jc w:val="both"/>
              <w:rPr/>
            </w:pPr>
            <w:r w:rsidDel="00000000" w:rsidR="00000000" w:rsidRPr="00000000">
              <w:rPr>
                <w:rtl w:val="0"/>
              </w:rPr>
              <w:t xml:space="preserve">Nome;</w:t>
            </w:r>
          </w:p>
          <w:p w:rsidR="00000000" w:rsidDel="00000000" w:rsidP="00000000" w:rsidRDefault="00000000" w:rsidRPr="00000000" w14:paraId="000002D0">
            <w:pPr>
              <w:spacing w:after="60" w:before="60" w:line="288" w:lineRule="auto"/>
              <w:jc w:val="both"/>
              <w:rPr>
                <w:b w:val="1"/>
              </w:rPr>
            </w:pPr>
            <w:r w:rsidDel="00000000" w:rsidR="00000000" w:rsidRPr="00000000">
              <w:rPr>
                <w:b w:val="1"/>
                <w:rtl w:val="0"/>
              </w:rPr>
              <w:t xml:space="preserve">Entidade pessoaFisica:</w:t>
            </w:r>
          </w:p>
          <w:p w:rsidR="00000000" w:rsidDel="00000000" w:rsidP="00000000" w:rsidRDefault="00000000" w:rsidRPr="00000000" w14:paraId="000002D1">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2D2">
            <w:pPr>
              <w:spacing w:after="60" w:before="60" w:line="288" w:lineRule="auto"/>
              <w:jc w:val="both"/>
              <w:rPr>
                <w:b w:val="1"/>
              </w:rPr>
            </w:pPr>
            <w:r w:rsidDel="00000000" w:rsidR="00000000" w:rsidRPr="00000000">
              <w:rPr>
                <w:b w:val="1"/>
                <w:rtl w:val="0"/>
              </w:rPr>
              <w:t xml:space="preserve">Entidade pessoaJuridica:</w:t>
            </w:r>
          </w:p>
          <w:p w:rsidR="00000000" w:rsidDel="00000000" w:rsidP="00000000" w:rsidRDefault="00000000" w:rsidRPr="00000000" w14:paraId="000002D3">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2D4">
            <w:pPr>
              <w:spacing w:after="60" w:before="60" w:line="288" w:lineRule="auto"/>
              <w:ind w:left="0" w:firstLine="0"/>
              <w:jc w:val="both"/>
              <w:rPr>
                <w:b w:val="1"/>
              </w:rPr>
            </w:pPr>
            <w:r w:rsidDel="00000000" w:rsidR="00000000" w:rsidRPr="00000000">
              <w:rPr>
                <w:b w:val="1"/>
                <w:rtl w:val="0"/>
              </w:rPr>
              <w:t xml:space="preserve">Entidade adocao:</w:t>
            </w:r>
          </w:p>
          <w:p w:rsidR="00000000" w:rsidDel="00000000" w:rsidP="00000000" w:rsidRDefault="00000000" w:rsidRPr="00000000" w14:paraId="000002D5">
            <w:pPr>
              <w:spacing w:after="60" w:before="60" w:line="288" w:lineRule="auto"/>
              <w:ind w:left="0" w:firstLine="0"/>
              <w:jc w:val="both"/>
              <w:rPr/>
            </w:pPr>
            <w:r w:rsidDel="00000000" w:rsidR="00000000" w:rsidRPr="00000000">
              <w:rPr>
                <w:rtl w:val="0"/>
              </w:rPr>
              <w:t xml:space="preserve">    id;</w:t>
            </w:r>
          </w:p>
          <w:p w:rsidR="00000000" w:rsidDel="00000000" w:rsidP="00000000" w:rsidRDefault="00000000" w:rsidRPr="00000000" w14:paraId="000002D6">
            <w:pPr>
              <w:spacing w:after="60" w:before="60" w:line="288" w:lineRule="auto"/>
              <w:ind w:left="0" w:firstLine="0"/>
              <w:jc w:val="both"/>
              <w:rPr/>
            </w:pPr>
            <w:r w:rsidDel="00000000" w:rsidR="00000000" w:rsidRPr="00000000">
              <w:rPr>
                <w:rtl w:val="0"/>
              </w:rPr>
              <w:t xml:space="preserve">    Data adoção;</w:t>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8">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9">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2DA">
            <w:pPr>
              <w:rPr/>
            </w:pPr>
            <w:r w:rsidDel="00000000" w:rsidR="00000000" w:rsidRPr="00000000">
              <w:rPr>
                <w:rtl w:val="0"/>
              </w:rPr>
              <w:t xml:space="preserve">1. Acessa o menu “ADOÇÃO” e a opção “CONSULTAR”.</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3. Seleciona o ícone de consultar na última coluna.</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DD">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DE">
            <w:pPr>
              <w:rPr/>
            </w:pPr>
            <w:r w:rsidDel="00000000" w:rsidR="00000000" w:rsidRPr="00000000">
              <w:rPr>
                <w:rtl w:val="0"/>
              </w:rPr>
              <w:t xml:space="preserve">2. Apresenta uma tabela com os dados das adoções.</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4. Sistema exibe a tabela com as informações.</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2">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3">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4">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2E5">
            <w:pPr>
              <w:rPr/>
            </w:pPr>
            <w:r w:rsidDel="00000000" w:rsidR="00000000" w:rsidRPr="00000000">
              <w:rPr>
                <w:rtl w:val="0"/>
              </w:rPr>
              <w:t xml:space="preserve">2. Caso não haja adoções cadastradas exibe uma tabela vazia.</w:t>
            </w:r>
          </w:p>
        </w:tc>
      </w:tr>
    </w:tbl>
    <w:p w:rsidR="00000000" w:rsidDel="00000000" w:rsidP="00000000" w:rsidRDefault="00000000" w:rsidRPr="00000000" w14:paraId="000002E6">
      <w:pPr>
        <w:spacing w:after="60" w:before="60" w:lineRule="auto"/>
        <w:ind w:left="578" w:firstLine="0"/>
        <w:jc w:val="both"/>
        <w:rPr/>
      </w:pPr>
      <w:r w:rsidDel="00000000" w:rsidR="00000000" w:rsidRPr="00000000">
        <w:rPr>
          <w:rtl w:val="0"/>
        </w:rPr>
      </w:r>
    </w:p>
    <w:p w:rsidR="00000000" w:rsidDel="00000000" w:rsidP="00000000" w:rsidRDefault="00000000" w:rsidRPr="00000000" w14:paraId="000002E7">
      <w:pPr>
        <w:pStyle w:val="Heading5"/>
        <w:spacing w:after="120" w:lineRule="auto"/>
        <w:rPr/>
      </w:pPr>
      <w:bookmarkStart w:colFirst="0" w:colLast="0" w:name="_4k668n3" w:id="55"/>
      <w:bookmarkEnd w:id="55"/>
      <w:r w:rsidDel="00000000" w:rsidR="00000000" w:rsidRPr="00000000">
        <w:rPr>
          <w:rtl w:val="0"/>
        </w:rPr>
        <w:t xml:space="preserve">[RF047] Alterar adoção/ Altera qualquer informação sobre as adoções</w:t>
      </w:r>
    </w:p>
    <w:tbl>
      <w:tblPr>
        <w:tblStyle w:val="Table11"/>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E8">
            <w:pPr>
              <w:rPr>
                <w:color w:val="ffffff"/>
                <w:sz w:val="24"/>
                <w:szCs w:val="24"/>
              </w:rPr>
            </w:pPr>
            <w:r w:rsidDel="00000000" w:rsidR="00000000" w:rsidRPr="00000000">
              <w:rPr>
                <w:b w:val="1"/>
                <w:color w:val="ffffff"/>
                <w:sz w:val="24"/>
                <w:szCs w:val="24"/>
                <w:rtl w:val="0"/>
              </w:rPr>
              <w:t xml:space="preserve">#47</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2E9">
            <w:pPr>
              <w:rPr>
                <w:color w:val="ffffff"/>
                <w:sz w:val="24"/>
                <w:szCs w:val="24"/>
              </w:rPr>
            </w:pPr>
            <w:r w:rsidDel="00000000" w:rsidR="00000000" w:rsidRPr="00000000">
              <w:rPr>
                <w:b w:val="1"/>
                <w:color w:val="ffffff"/>
                <w:sz w:val="24"/>
                <w:szCs w:val="24"/>
                <w:rtl w:val="0"/>
              </w:rPr>
              <w:t xml:space="preserve">Altera as informações da tabela.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B">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EC">
            <w:pPr>
              <w:rPr/>
            </w:pPr>
            <w:r w:rsidDel="00000000" w:rsidR="00000000" w:rsidRPr="00000000">
              <w:rPr>
                <w:rtl w:val="0"/>
              </w:rPr>
              <w:t xml:space="preserve">( X )  Essencial                (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EE">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EF">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1">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2">
            <w:pPr>
              <w:rPr/>
            </w:pPr>
            <w:r w:rsidDel="00000000" w:rsidR="00000000" w:rsidRPr="00000000">
              <w:rPr>
                <w:rtl w:val="0"/>
              </w:rPr>
              <w:t xml:space="preserve">Um SisAdmin que observou alguma discrepância de dados e deseja realizar alguma alteração deve ir ao menu “ADOÇÃO” e no submenu “CONSULTAR”, em seguida no ícone de alterar.</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F4">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F5">
            <w:pPr>
              <w:rPr/>
            </w:pPr>
            <w:r w:rsidDel="00000000" w:rsidR="00000000" w:rsidRPr="00000000">
              <w:rPr>
                <w:rtl w:val="0"/>
              </w:rPr>
              <w:t xml:space="preserve">O SisAdmin precisa estar logado no sistema.</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7">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8">
            <w:pPr>
              <w:rPr/>
            </w:pPr>
            <w:r w:rsidDel="00000000" w:rsidR="00000000" w:rsidRPr="00000000">
              <w:rPr>
                <w:rtl w:val="0"/>
              </w:rPr>
              <w:t xml:space="preserve">O sistema deverá alterar os dados na tabela adocao.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FA">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2FB">
            <w:pPr>
              <w:rPr/>
            </w:pPr>
            <w:r w:rsidDel="00000000" w:rsidR="00000000" w:rsidRPr="00000000">
              <w:rPr>
                <w:b w:val="1"/>
                <w:rtl w:val="0"/>
              </w:rPr>
              <w:t xml:space="preserve">home, adoção, alterarAdocao;</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D">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2FE">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2FF">
            <w:pPr>
              <w:spacing w:after="60" w:before="60" w:lineRule="auto"/>
              <w:ind w:left="261" w:firstLine="0"/>
              <w:jc w:val="both"/>
              <w:rPr/>
            </w:pPr>
            <w:r w:rsidDel="00000000" w:rsidR="00000000" w:rsidRPr="00000000">
              <w:rPr>
                <w:rtl w:val="0"/>
              </w:rPr>
              <w:t xml:space="preserve">Nome;</w:t>
              <w:br w:type="textWrapping"/>
              <w:t xml:space="preserve">IDpet;</w:t>
            </w:r>
          </w:p>
          <w:p w:rsidR="00000000" w:rsidDel="00000000" w:rsidP="00000000" w:rsidRDefault="00000000" w:rsidRPr="00000000" w14:paraId="00000300">
            <w:pPr>
              <w:spacing w:after="60" w:before="60" w:line="288" w:lineRule="auto"/>
              <w:jc w:val="both"/>
              <w:rPr>
                <w:b w:val="1"/>
              </w:rPr>
            </w:pPr>
            <w:r w:rsidDel="00000000" w:rsidR="00000000" w:rsidRPr="00000000">
              <w:rPr>
                <w:b w:val="1"/>
                <w:rtl w:val="0"/>
              </w:rPr>
              <w:t xml:space="preserve">Entidade pessoaFisica:</w:t>
            </w:r>
          </w:p>
          <w:p w:rsidR="00000000" w:rsidDel="00000000" w:rsidP="00000000" w:rsidRDefault="00000000" w:rsidRPr="00000000" w14:paraId="00000301">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02">
            <w:pPr>
              <w:spacing w:after="60" w:before="60" w:line="288" w:lineRule="auto"/>
              <w:jc w:val="both"/>
              <w:rPr>
                <w:b w:val="1"/>
              </w:rPr>
            </w:pPr>
            <w:r w:rsidDel="00000000" w:rsidR="00000000" w:rsidRPr="00000000">
              <w:rPr>
                <w:b w:val="1"/>
                <w:rtl w:val="0"/>
              </w:rPr>
              <w:t xml:space="preserve">Entidade pessoaJuridica:</w:t>
            </w:r>
          </w:p>
          <w:p w:rsidR="00000000" w:rsidDel="00000000" w:rsidP="00000000" w:rsidRDefault="00000000" w:rsidRPr="00000000" w14:paraId="00000303">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04">
            <w:pPr>
              <w:spacing w:after="60" w:before="60" w:line="288" w:lineRule="auto"/>
              <w:jc w:val="both"/>
              <w:rPr>
                <w:b w:val="1"/>
              </w:rPr>
            </w:pPr>
            <w:r w:rsidDel="00000000" w:rsidR="00000000" w:rsidRPr="00000000">
              <w:rPr>
                <w:b w:val="1"/>
                <w:rtl w:val="0"/>
              </w:rPr>
              <w:t xml:space="preserve">Entidade adocao:</w:t>
            </w:r>
          </w:p>
          <w:p w:rsidR="00000000" w:rsidDel="00000000" w:rsidP="00000000" w:rsidRDefault="00000000" w:rsidRPr="00000000" w14:paraId="00000305">
            <w:pPr>
              <w:spacing w:after="60" w:before="60" w:line="288" w:lineRule="auto"/>
              <w:jc w:val="both"/>
              <w:rPr/>
            </w:pPr>
            <w:r w:rsidDel="00000000" w:rsidR="00000000" w:rsidRPr="00000000">
              <w:rPr>
                <w:rtl w:val="0"/>
              </w:rPr>
              <w:t xml:space="preserve">    id;</w:t>
            </w:r>
          </w:p>
          <w:p w:rsidR="00000000" w:rsidDel="00000000" w:rsidP="00000000" w:rsidRDefault="00000000" w:rsidRPr="00000000" w14:paraId="00000306">
            <w:pPr>
              <w:spacing w:after="60" w:before="60" w:line="288" w:lineRule="auto"/>
              <w:jc w:val="both"/>
              <w:rPr>
                <w:b w:val="1"/>
              </w:rPr>
            </w:pPr>
            <w:r w:rsidDel="00000000" w:rsidR="00000000" w:rsidRPr="00000000">
              <w:rPr>
                <w:rtl w:val="0"/>
              </w:rPr>
              <w:t xml:space="preserve">    Data adoção;</w:t>
            </w: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08">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09">
            <w:pPr>
              <w:rPr/>
            </w:pPr>
            <w:r w:rsidDel="00000000" w:rsidR="00000000" w:rsidRPr="00000000">
              <w:rPr>
                <w:b w:val="1"/>
                <w:rtl w:val="0"/>
              </w:rPr>
              <w:t xml:space="preserve">SisAdmin:</w:t>
            </w: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1. Acessa o menu “ADOÇÃO” e a opção “CONSULTAR”.</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3. Seleciona o ícone de alterar na última coluna.</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5. Altera o ID do pet ou do adotante.</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6. Confirma as alterações no botão “CONFIRMAR”.</w:t>
            </w:r>
          </w:p>
          <w:p w:rsidR="00000000" w:rsidDel="00000000" w:rsidP="00000000" w:rsidRDefault="00000000" w:rsidRPr="00000000" w14:paraId="00000311">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12">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2. Apresenta uma tabela com os dados das adoções.</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4. Sistema exibe o formulário editável.</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7. Valida as informações</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8. Exibe mensagem de confirmação “Registro alterado com sucesso”.</w:t>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0">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1">
            <w:pPr>
              <w:rPr/>
            </w:pPr>
            <w:r w:rsidDel="00000000" w:rsidR="00000000" w:rsidRPr="00000000">
              <w:rPr>
                <w:b w:val="1"/>
                <w:rtl w:val="0"/>
              </w:rPr>
              <w:t xml:space="preserve">Friend</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2">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23">
            <w:pPr>
              <w:rPr/>
            </w:pPr>
            <w:r w:rsidDel="00000000" w:rsidR="00000000" w:rsidRPr="00000000">
              <w:rPr>
                <w:rtl w:val="0"/>
              </w:rPr>
              <w:t xml:space="preserve">2. Caso não houver nenhuma adoção o sistema deve exibir uma tabela vazia.</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7. Caso haja algum problema durante a alteração o sistema exibe mensagem de “Erro ao alterar registro”.</w:t>
            </w:r>
          </w:p>
        </w:tc>
      </w:tr>
    </w:tbl>
    <w:p w:rsidR="00000000" w:rsidDel="00000000" w:rsidP="00000000" w:rsidRDefault="00000000" w:rsidRPr="00000000" w14:paraId="00000326">
      <w:pPr>
        <w:spacing w:after="60" w:before="60" w:lineRule="auto"/>
        <w:ind w:left="578" w:firstLine="0"/>
        <w:jc w:val="both"/>
        <w:rPr/>
      </w:pPr>
      <w:r w:rsidDel="00000000" w:rsidR="00000000" w:rsidRPr="00000000">
        <w:rPr>
          <w:rtl w:val="0"/>
        </w:rPr>
      </w:r>
    </w:p>
    <w:p w:rsidR="00000000" w:rsidDel="00000000" w:rsidP="00000000" w:rsidRDefault="00000000" w:rsidRPr="00000000" w14:paraId="00000327">
      <w:pPr>
        <w:pStyle w:val="Heading5"/>
        <w:spacing w:after="120" w:lineRule="auto"/>
        <w:rPr/>
      </w:pPr>
      <w:bookmarkStart w:colFirst="0" w:colLast="0" w:name="_2zbgiuw" w:id="56"/>
      <w:bookmarkEnd w:id="56"/>
      <w:r w:rsidDel="00000000" w:rsidR="00000000" w:rsidRPr="00000000">
        <w:rPr>
          <w:rtl w:val="0"/>
        </w:rPr>
        <w:t xml:space="preserve">[RF048] Excluir adoção/ Remover um registro de adoção</w:t>
      </w:r>
    </w:p>
    <w:tbl>
      <w:tblPr>
        <w:tblStyle w:val="Table12"/>
        <w:tblW w:w="9075.0" w:type="dxa"/>
        <w:jc w:val="left"/>
        <w:tblInd w:w="0.0" w:type="dxa"/>
        <w:tblLayout w:type="fixed"/>
        <w:tblLook w:val="0000"/>
      </w:tblPr>
      <w:tblGrid>
        <w:gridCol w:w="1726"/>
        <w:gridCol w:w="2721"/>
        <w:gridCol w:w="4628"/>
        <w:tblGridChange w:id="0">
          <w:tblGrid>
            <w:gridCol w:w="1726"/>
            <w:gridCol w:w="2721"/>
            <w:gridCol w:w="4628"/>
          </w:tblGrid>
        </w:tblGridChange>
      </w:tblGrid>
      <w:tr>
        <w:trPr>
          <w:trHeight w:val="278" w:hRule="atLeast"/>
        </w:trPr>
        <w:tc>
          <w:tcPr>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328">
            <w:pPr>
              <w:rPr>
                <w:color w:val="ffffff"/>
                <w:sz w:val="24"/>
                <w:szCs w:val="24"/>
              </w:rPr>
            </w:pPr>
            <w:r w:rsidDel="00000000" w:rsidR="00000000" w:rsidRPr="00000000">
              <w:rPr>
                <w:b w:val="1"/>
                <w:color w:val="ffffff"/>
                <w:sz w:val="24"/>
                <w:szCs w:val="24"/>
                <w:rtl w:val="0"/>
              </w:rPr>
              <w:t xml:space="preserve">#48</w:t>
            </w:r>
            <w:r w:rsidDel="00000000" w:rsidR="00000000" w:rsidRPr="00000000">
              <w:rPr>
                <w:rtl w:val="0"/>
              </w:rPr>
            </w:r>
          </w:p>
        </w:tc>
        <w:tc>
          <w:tcPr>
            <w:gridSpan w:val="2"/>
            <w:tcBorders>
              <w:top w:color="ffffff" w:space="0" w:sz="8" w:val="single"/>
              <w:left w:color="ffffff" w:space="0" w:sz="8" w:val="single"/>
              <w:bottom w:color="ffffff" w:space="0" w:sz="24" w:val="single"/>
              <w:right w:color="ffffff" w:space="0" w:sz="8" w:val="single"/>
            </w:tcBorders>
            <w:shd w:fill="5fa534" w:val="clear"/>
            <w:tcMar>
              <w:top w:w="72.0" w:type="dxa"/>
              <w:left w:w="144.0" w:type="dxa"/>
              <w:bottom w:w="72.0" w:type="dxa"/>
              <w:right w:w="144.0" w:type="dxa"/>
            </w:tcMar>
          </w:tcPr>
          <w:p w:rsidR="00000000" w:rsidDel="00000000" w:rsidP="00000000" w:rsidRDefault="00000000" w:rsidRPr="00000000" w14:paraId="00000329">
            <w:pPr>
              <w:rPr>
                <w:color w:val="ffffff"/>
                <w:sz w:val="24"/>
                <w:szCs w:val="24"/>
              </w:rPr>
            </w:pPr>
            <w:r w:rsidDel="00000000" w:rsidR="00000000" w:rsidRPr="00000000">
              <w:rPr>
                <w:b w:val="1"/>
                <w:color w:val="ffffff"/>
                <w:sz w:val="24"/>
                <w:szCs w:val="24"/>
                <w:rtl w:val="0"/>
              </w:rPr>
              <w:t xml:space="preserve">Excluir do sistema uma adoção já realizada.</w:t>
            </w:r>
            <w:r w:rsidDel="00000000" w:rsidR="00000000" w:rsidRPr="00000000">
              <w:rPr>
                <w:rtl w:val="0"/>
              </w:rPr>
            </w:r>
          </w:p>
        </w:tc>
      </w:tr>
      <w:tr>
        <w:trPr>
          <w:trHeight w:val="413"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B">
            <w:pPr>
              <w:rPr/>
            </w:pPr>
            <w:r w:rsidDel="00000000" w:rsidR="00000000" w:rsidRPr="00000000">
              <w:rPr>
                <w:b w:val="1"/>
                <w:rtl w:val="0"/>
              </w:rPr>
              <w:t xml:space="preserve">Prioridade: </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2C">
            <w:pPr>
              <w:rPr/>
            </w:pPr>
            <w:r w:rsidDel="00000000" w:rsidR="00000000" w:rsidRPr="00000000">
              <w:rPr>
                <w:rtl w:val="0"/>
              </w:rPr>
              <w:t xml:space="preserve">(   )  Essencial                ( X ) Importante       (   ) Desejável</w:t>
            </w:r>
          </w:p>
        </w:tc>
      </w:tr>
      <w:tr>
        <w:trPr>
          <w:trHeight w:val="251"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2E">
            <w:pPr>
              <w:rPr/>
            </w:pPr>
            <w:r w:rsidDel="00000000" w:rsidR="00000000" w:rsidRPr="00000000">
              <w:rPr>
                <w:b w:val="1"/>
                <w:rtl w:val="0"/>
              </w:rPr>
              <w:t xml:space="preserve">Atores: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2F">
            <w:pPr>
              <w:rPr/>
            </w:pPr>
            <w:r w:rsidDel="00000000" w:rsidR="00000000" w:rsidRPr="00000000">
              <w:rPr>
                <w:rtl w:val="0"/>
              </w:rPr>
              <w:t xml:space="preserve">SisAdmin.</w:t>
            </w:r>
          </w:p>
        </w:tc>
      </w:tr>
      <w:tr>
        <w:trPr>
          <w:trHeight w:val="848"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1">
            <w:pPr>
              <w:rPr/>
            </w:pPr>
            <w:r w:rsidDel="00000000" w:rsidR="00000000" w:rsidRPr="00000000">
              <w:rPr>
                <w:b w:val="1"/>
                <w:rtl w:val="0"/>
              </w:rPr>
              <w:t xml:space="preserve">Resumo: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2">
            <w:pPr>
              <w:rPr/>
            </w:pPr>
            <w:r w:rsidDel="00000000" w:rsidR="00000000" w:rsidRPr="00000000">
              <w:rPr>
                <w:rtl w:val="0"/>
              </w:rPr>
              <w:t xml:space="preserve">Um SisAdmin que precise excluir algum registro de adoção deve acessá-la através do ícone de exclusão na lista de adoções.</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34">
            <w:pPr>
              <w:rPr/>
            </w:pPr>
            <w:r w:rsidDel="00000000" w:rsidR="00000000" w:rsidRPr="00000000">
              <w:rPr>
                <w:b w:val="1"/>
                <w:rtl w:val="0"/>
              </w:rPr>
              <w:t xml:space="preserve">Pré-condição: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35">
            <w:pPr>
              <w:rPr/>
            </w:pPr>
            <w:r w:rsidDel="00000000" w:rsidR="00000000" w:rsidRPr="00000000">
              <w:rPr>
                <w:rtl w:val="0"/>
              </w:rPr>
              <w:t xml:space="preserve">O SisAdmin precisa estar logado no sistema para executar tal ação.</w:t>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7">
            <w:pPr>
              <w:rPr/>
            </w:pPr>
            <w:r w:rsidDel="00000000" w:rsidR="00000000" w:rsidRPr="00000000">
              <w:rPr>
                <w:b w:val="1"/>
                <w:rtl w:val="0"/>
              </w:rPr>
              <w:t xml:space="preserve">Pós-condição:</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8">
            <w:pPr>
              <w:rPr/>
            </w:pPr>
            <w:r w:rsidDel="00000000" w:rsidR="00000000" w:rsidRPr="00000000">
              <w:rPr>
                <w:rtl w:val="0"/>
              </w:rPr>
              <w:t xml:space="preserve">O sistema deverá remover o registro e exibir uma mensagem de confirmação.</w:t>
            </w:r>
          </w:p>
        </w:tc>
      </w:tr>
      <w:tr>
        <w:trPr>
          <w:trHeight w:val="348"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3A">
            <w:pPr>
              <w:rPr/>
            </w:pPr>
            <w:r w:rsidDel="00000000" w:rsidR="00000000" w:rsidRPr="00000000">
              <w:rPr>
                <w:b w:val="1"/>
                <w:rtl w:val="0"/>
              </w:rPr>
              <w:t xml:space="preserve">Interfaces: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3B">
            <w:pPr>
              <w:rPr/>
            </w:pPr>
            <w:r w:rsidDel="00000000" w:rsidR="00000000" w:rsidRPr="00000000">
              <w:rPr>
                <w:b w:val="1"/>
                <w:rtl w:val="0"/>
              </w:rPr>
              <w:t xml:space="preserve">home, consultarAdocao.</w:t>
            </w:r>
            <w:r w:rsidDel="00000000" w:rsidR="00000000" w:rsidRPr="00000000">
              <w:rPr>
                <w:rtl w:val="0"/>
              </w:rPr>
            </w:r>
          </w:p>
        </w:tc>
      </w:tr>
      <w:tr>
        <w:trPr>
          <w:trHeight w:val="566"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D">
            <w:pPr>
              <w:rPr/>
            </w:pPr>
            <w:r w:rsidDel="00000000" w:rsidR="00000000" w:rsidRPr="00000000">
              <w:rPr>
                <w:b w:val="1"/>
                <w:rtl w:val="0"/>
              </w:rPr>
              <w:t xml:space="preserve">Restrições de campos:</w:t>
            </w:r>
            <w:r w:rsidDel="00000000" w:rsidR="00000000" w:rsidRPr="00000000">
              <w:rPr>
                <w:rtl w:val="0"/>
              </w:rPr>
            </w:r>
          </w:p>
        </w:tc>
        <w:tc>
          <w:tcPr>
            <w:gridSpan w:val="2"/>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3E">
            <w:pPr>
              <w:spacing w:after="60" w:before="60" w:lineRule="auto"/>
              <w:jc w:val="both"/>
              <w:rPr/>
            </w:pPr>
            <w:r w:rsidDel="00000000" w:rsidR="00000000" w:rsidRPr="00000000">
              <w:rPr>
                <w:b w:val="1"/>
                <w:rtl w:val="0"/>
              </w:rPr>
              <w:t xml:space="preserve">Entidade pet:</w:t>
            </w:r>
            <w:r w:rsidDel="00000000" w:rsidR="00000000" w:rsidRPr="00000000">
              <w:rPr>
                <w:rtl w:val="0"/>
              </w:rPr>
            </w:r>
          </w:p>
          <w:p w:rsidR="00000000" w:rsidDel="00000000" w:rsidP="00000000" w:rsidRDefault="00000000" w:rsidRPr="00000000" w14:paraId="0000033F">
            <w:pPr>
              <w:spacing w:after="60" w:before="60" w:lineRule="auto"/>
              <w:ind w:left="261" w:firstLine="0"/>
              <w:jc w:val="both"/>
              <w:rPr/>
            </w:pPr>
            <w:r w:rsidDel="00000000" w:rsidR="00000000" w:rsidRPr="00000000">
              <w:rPr>
                <w:rtl w:val="0"/>
              </w:rPr>
              <w:t xml:space="preserve">Nome;</w:t>
            </w:r>
          </w:p>
          <w:p w:rsidR="00000000" w:rsidDel="00000000" w:rsidP="00000000" w:rsidRDefault="00000000" w:rsidRPr="00000000" w14:paraId="00000340">
            <w:pPr>
              <w:spacing w:after="60" w:before="60" w:line="288" w:lineRule="auto"/>
              <w:jc w:val="both"/>
              <w:rPr>
                <w:b w:val="1"/>
              </w:rPr>
            </w:pPr>
            <w:r w:rsidDel="00000000" w:rsidR="00000000" w:rsidRPr="00000000">
              <w:rPr>
                <w:b w:val="1"/>
                <w:rtl w:val="0"/>
              </w:rPr>
              <w:t xml:space="preserve">Entidade pessoaFisica:</w:t>
            </w:r>
          </w:p>
          <w:p w:rsidR="00000000" w:rsidDel="00000000" w:rsidP="00000000" w:rsidRDefault="00000000" w:rsidRPr="00000000" w14:paraId="00000341">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42">
            <w:pPr>
              <w:spacing w:after="60" w:before="60" w:line="288" w:lineRule="auto"/>
              <w:jc w:val="both"/>
              <w:rPr>
                <w:b w:val="1"/>
              </w:rPr>
            </w:pPr>
            <w:r w:rsidDel="00000000" w:rsidR="00000000" w:rsidRPr="00000000">
              <w:rPr>
                <w:b w:val="1"/>
                <w:rtl w:val="0"/>
              </w:rPr>
              <w:t xml:space="preserve">Entidade pessoaJuridica:</w:t>
            </w:r>
          </w:p>
          <w:p w:rsidR="00000000" w:rsidDel="00000000" w:rsidP="00000000" w:rsidRDefault="00000000" w:rsidRPr="00000000" w14:paraId="00000343">
            <w:pPr>
              <w:spacing w:after="60" w:before="60" w:line="288" w:lineRule="auto"/>
              <w:ind w:left="260" w:firstLine="0"/>
              <w:jc w:val="both"/>
              <w:rPr/>
            </w:pPr>
            <w:r w:rsidDel="00000000" w:rsidR="00000000" w:rsidRPr="00000000">
              <w:rPr>
                <w:rtl w:val="0"/>
              </w:rPr>
              <w:t xml:space="preserve">idUsuário;</w:t>
            </w:r>
          </w:p>
          <w:p w:rsidR="00000000" w:rsidDel="00000000" w:rsidP="00000000" w:rsidRDefault="00000000" w:rsidRPr="00000000" w14:paraId="00000344">
            <w:pPr>
              <w:spacing w:after="60" w:before="60" w:line="288" w:lineRule="auto"/>
              <w:jc w:val="both"/>
              <w:rPr>
                <w:b w:val="1"/>
              </w:rPr>
            </w:pPr>
            <w:r w:rsidDel="00000000" w:rsidR="00000000" w:rsidRPr="00000000">
              <w:rPr>
                <w:b w:val="1"/>
                <w:rtl w:val="0"/>
              </w:rPr>
              <w:t xml:space="preserve">Entidade adocao:</w:t>
            </w:r>
          </w:p>
          <w:p w:rsidR="00000000" w:rsidDel="00000000" w:rsidP="00000000" w:rsidRDefault="00000000" w:rsidRPr="00000000" w14:paraId="00000345">
            <w:pPr>
              <w:spacing w:after="60" w:before="60" w:line="288" w:lineRule="auto"/>
              <w:jc w:val="both"/>
              <w:rPr/>
            </w:pPr>
            <w:r w:rsidDel="00000000" w:rsidR="00000000" w:rsidRPr="00000000">
              <w:rPr>
                <w:rtl w:val="0"/>
              </w:rPr>
              <w:t xml:space="preserve">    id;</w:t>
            </w:r>
          </w:p>
          <w:p w:rsidR="00000000" w:rsidDel="00000000" w:rsidP="00000000" w:rsidRDefault="00000000" w:rsidRPr="00000000" w14:paraId="00000346">
            <w:pPr>
              <w:spacing w:after="60" w:before="60" w:line="288" w:lineRule="auto"/>
              <w:jc w:val="both"/>
              <w:rPr>
                <w:b w:val="1"/>
              </w:rPr>
            </w:pPr>
            <w:r w:rsidDel="00000000" w:rsidR="00000000" w:rsidRPr="00000000">
              <w:rPr>
                <w:rtl w:val="0"/>
              </w:rPr>
              <w:t xml:space="preserve">    Data adoção;</w:t>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tc>
      </w:tr>
      <w:tr>
        <w:trPr>
          <w:trHeight w:val="2035" w:hRule="atLeast"/>
        </w:trPr>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9">
            <w:pPr>
              <w:rPr/>
            </w:pPr>
            <w:r w:rsidDel="00000000" w:rsidR="00000000" w:rsidRPr="00000000">
              <w:rPr>
                <w:b w:val="1"/>
                <w:rtl w:val="0"/>
              </w:rPr>
              <w:t xml:space="preserve">Fluxo principal: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4A">
            <w:pPr>
              <w:rPr/>
            </w:pPr>
            <w:r w:rsidDel="00000000" w:rsidR="00000000" w:rsidRPr="00000000">
              <w:rPr>
                <w:b w:val="1"/>
                <w:rtl w:val="0"/>
              </w:rPr>
              <w:t xml:space="preserve">SisAdmin</w:t>
            </w:r>
            <w:r w:rsidDel="00000000" w:rsidR="00000000" w:rsidRPr="00000000">
              <w:rPr>
                <w:rtl w:val="0"/>
              </w:rPr>
              <w:t xml:space="preserve">:</w:t>
            </w:r>
          </w:p>
          <w:p w:rsidR="00000000" w:rsidDel="00000000" w:rsidP="00000000" w:rsidRDefault="00000000" w:rsidRPr="00000000" w14:paraId="0000034B">
            <w:pPr>
              <w:rPr/>
            </w:pPr>
            <w:r w:rsidDel="00000000" w:rsidR="00000000" w:rsidRPr="00000000">
              <w:rPr>
                <w:rtl w:val="0"/>
              </w:rPr>
              <w:t xml:space="preserve">1. Acessa o menu “ADOÇÃO” e a opção “CONSULTAR”.</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3. Seleciona o ícone de excluir na última coluna.</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5. Confirma as alterações no botão “CONFIRMAR”.</w:t>
            </w:r>
          </w:p>
        </w:tc>
        <w:tc>
          <w:tcPr>
            <w:tcBorders>
              <w:top w:color="ffffff" w:space="0" w:sz="8" w:val="single"/>
              <w:left w:color="ffffff" w:space="0" w:sz="8" w:val="single"/>
              <w:bottom w:color="ffffff" w:space="0" w:sz="8" w:val="single"/>
              <w:right w:color="ffffff" w:space="0" w:sz="8" w:val="single"/>
            </w:tcBorders>
            <w:shd w:fill="eaf0e8" w:val="clear"/>
            <w:tcMar>
              <w:top w:w="72.0" w:type="dxa"/>
              <w:left w:w="144.0" w:type="dxa"/>
              <w:bottom w:w="72.0" w:type="dxa"/>
              <w:right w:w="144.0" w:type="dxa"/>
            </w:tcMar>
          </w:tcPr>
          <w:p w:rsidR="00000000" w:rsidDel="00000000" w:rsidP="00000000" w:rsidRDefault="00000000" w:rsidRPr="00000000" w14:paraId="00000350">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2. Apresenta as adoções cadastradas no sistema.</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4. Sistema exibe o registro e solicita confirmação.</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6. Remove o registro do bd.</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7. Exibe a mensagem “Registro deletado com sucesso”</w:t>
            </w:r>
          </w:p>
          <w:p w:rsidR="00000000" w:rsidDel="00000000" w:rsidP="00000000" w:rsidRDefault="00000000" w:rsidRPr="00000000" w14:paraId="0000035A">
            <w:pPr>
              <w:rPr/>
            </w:pPr>
            <w:r w:rsidDel="00000000" w:rsidR="00000000" w:rsidRPr="00000000">
              <w:rPr>
                <w:rtl w:val="0"/>
              </w:rPr>
            </w:r>
          </w:p>
        </w:tc>
      </w:tr>
      <w:tr>
        <w:trPr>
          <w:trHeight w:val="1385" w:hRule="atLeast"/>
        </w:trPr>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5B">
            <w:pPr>
              <w:rPr/>
            </w:pPr>
            <w:r w:rsidDel="00000000" w:rsidR="00000000" w:rsidRPr="00000000">
              <w:rPr>
                <w:b w:val="1"/>
                <w:rtl w:val="0"/>
              </w:rPr>
              <w:t xml:space="preserve">Fluxo alternativo:</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5C">
            <w:pPr>
              <w:rPr/>
            </w:pPr>
            <w:r w:rsidDel="00000000" w:rsidR="00000000" w:rsidRPr="00000000">
              <w:rPr>
                <w:b w:val="1"/>
                <w:rtl w:val="0"/>
              </w:rPr>
              <w:t xml:space="preserve">SisAdmin</w:t>
            </w:r>
            <w:r w:rsidDel="00000000" w:rsidR="00000000" w:rsidRPr="00000000">
              <w:rPr>
                <w:rtl w:val="0"/>
              </w:rPr>
              <w:t xml:space="preserve">:</w:t>
            </w:r>
          </w:p>
        </w:tc>
        <w:tc>
          <w:tcPr>
            <w:tcBorders>
              <w:top w:color="ffffff" w:space="0" w:sz="8" w:val="single"/>
              <w:left w:color="ffffff" w:space="0" w:sz="8" w:val="single"/>
              <w:bottom w:color="ffffff" w:space="0" w:sz="8" w:val="single"/>
              <w:right w:color="ffffff" w:space="0" w:sz="8" w:val="single"/>
            </w:tcBorders>
            <w:shd w:fill="d2e1cd" w:val="clear"/>
            <w:tcMar>
              <w:top w:w="72.0" w:type="dxa"/>
              <w:left w:w="144.0" w:type="dxa"/>
              <w:bottom w:w="72.0" w:type="dxa"/>
              <w:right w:w="144.0" w:type="dxa"/>
            </w:tcMar>
          </w:tcPr>
          <w:p w:rsidR="00000000" w:rsidDel="00000000" w:rsidP="00000000" w:rsidRDefault="00000000" w:rsidRPr="00000000" w14:paraId="0000035D">
            <w:pPr>
              <w:rPr/>
            </w:pPr>
            <w:r w:rsidDel="00000000" w:rsidR="00000000" w:rsidRPr="00000000">
              <w:rPr>
                <w:b w:val="1"/>
                <w:rtl w:val="0"/>
              </w:rPr>
              <w:t xml:space="preserve">Sistema</w:t>
            </w:r>
            <w:r w:rsidDel="00000000" w:rsidR="00000000" w:rsidRPr="00000000">
              <w:rPr>
                <w:rtl w:val="0"/>
              </w:rPr>
              <w:t xml:space="preserve">:</w:t>
            </w:r>
          </w:p>
          <w:p w:rsidR="00000000" w:rsidDel="00000000" w:rsidP="00000000" w:rsidRDefault="00000000" w:rsidRPr="00000000" w14:paraId="0000035E">
            <w:pPr>
              <w:rPr/>
            </w:pPr>
            <w:r w:rsidDel="00000000" w:rsidR="00000000" w:rsidRPr="00000000">
              <w:rPr>
                <w:rtl w:val="0"/>
              </w:rPr>
              <w:t xml:space="preserve">2. Se não houver nenhuma adoção cadastrada, o sistema exibe a listagem vazia.</w:t>
            </w:r>
          </w:p>
          <w:p w:rsidR="00000000" w:rsidDel="00000000" w:rsidP="00000000" w:rsidRDefault="00000000" w:rsidRPr="00000000" w14:paraId="0000035F">
            <w:pPr>
              <w:rPr/>
            </w:pPr>
            <w:r w:rsidDel="00000000" w:rsidR="00000000" w:rsidRPr="00000000">
              <w:rPr>
                <w:rtl w:val="0"/>
              </w:rPr>
              <w:t xml:space="preserve">6. Caso ocorra um erro durante a exclusão o sistema emitirá a seguinte mensagem: “Erro ao deletar registro”.</w:t>
            </w:r>
          </w:p>
        </w:tc>
      </w:tr>
    </w:tbl>
    <w:p w:rsidR="00000000" w:rsidDel="00000000" w:rsidP="00000000" w:rsidRDefault="00000000" w:rsidRPr="00000000" w14:paraId="00000360">
      <w:pPr>
        <w:spacing w:after="60" w:before="60" w:lineRule="auto"/>
        <w:ind w:left="578" w:firstLine="0"/>
        <w:jc w:val="both"/>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after="60" w:before="60" w:lineRule="auto"/>
        <w:ind w:left="578" w:firstLine="0"/>
        <w:jc w:val="both"/>
        <w:rPr>
          <w:color w:val="000000"/>
        </w:rPr>
        <w:sectPr>
          <w:headerReference r:id="rId23" w:type="default"/>
          <w:type w:val="nextPage"/>
          <w:pgSz w:h="16834" w:w="11909"/>
          <w:pgMar w:bottom="1440" w:top="1440" w:left="1440" w:right="1440" w:header="720" w:footer="720"/>
          <w:pgNumType w:start="1"/>
          <w:cols w:equalWidth="0"/>
        </w:sectPr>
      </w:pPr>
      <w:bookmarkStart w:colFirst="0" w:colLast="0" w:name="_1egqt2p" w:id="57"/>
      <w:bookmarkEnd w:id="57"/>
      <w:r w:rsidDel="00000000" w:rsidR="00000000" w:rsidRPr="00000000">
        <w:rPr>
          <w:rtl w:val="0"/>
        </w:rPr>
      </w:r>
    </w:p>
    <w:p w:rsidR="00000000" w:rsidDel="00000000" w:rsidP="00000000" w:rsidRDefault="00000000" w:rsidRPr="00000000" w14:paraId="00000362">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363">
      <w:pPr>
        <w:pStyle w:val="Heading1"/>
        <w:jc w:val="right"/>
        <w:rPr>
          <w:rFonts w:ascii="Arial" w:cs="Arial" w:eastAsia="Arial" w:hAnsi="Arial"/>
        </w:rPr>
      </w:pPr>
      <w:bookmarkStart w:colFirst="0" w:colLast="0" w:name="_3ygebqi" w:id="58"/>
      <w:bookmarkEnd w:id="58"/>
      <w:r w:rsidDel="00000000" w:rsidR="00000000" w:rsidRPr="00000000">
        <w:rPr>
          <w:rFonts w:ascii="Arial" w:cs="Arial" w:eastAsia="Arial" w:hAnsi="Arial"/>
          <w:rtl w:val="0"/>
        </w:rPr>
        <w:t xml:space="preserve">Capítulo 3</w:t>
      </w:r>
    </w:p>
    <w:p w:rsidR="00000000" w:rsidDel="00000000" w:rsidP="00000000" w:rsidRDefault="00000000" w:rsidRPr="00000000" w14:paraId="00000364">
      <w:pPr>
        <w:pStyle w:val="Heading2"/>
        <w:numPr>
          <w:ilvl w:val="0"/>
          <w:numId w:val="10"/>
        </w:numPr>
        <w:ind w:left="0" w:firstLine="0"/>
        <w:rPr/>
      </w:pPr>
      <w:bookmarkStart w:colFirst="0" w:colLast="0" w:name="_2dlolyb" w:id="59"/>
      <w:bookmarkEnd w:id="59"/>
      <w:r w:rsidDel="00000000" w:rsidR="00000000" w:rsidRPr="00000000">
        <w:rPr>
          <w:rtl w:val="0"/>
        </w:rPr>
        <w:t xml:space="preserve">Requisitos não funcionais</w:t>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60" w:before="60" w:lineRule="auto"/>
        <w:ind w:left="578" w:firstLine="0"/>
        <w:jc w:val="both"/>
        <w:rPr>
          <w:color w:val="5b9bd5"/>
        </w:rPr>
      </w:pPr>
      <w:r w:rsidDel="00000000" w:rsidR="00000000" w:rsidRPr="00000000">
        <w:rPr>
          <w:color w:val="5b9bd5"/>
          <w:rtl w:val="0"/>
        </w:rPr>
        <w:t xml:space="preserve">&lt;Esta seção deve conter os requisitos não funcionais do sistema. Para uma melhor organização deste documento, utilize as subseções abaixo para agrupar os requisitos não funcionais relacionados. Naturalmente, o número e tipo de subseções utilizadas depende do sistema que está sendo especificado e não é preciso utilizar todas elas. Simplesmente elimine as subseções para as quais não for encontrado nenhum requisito.</w:t>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60" w:before="60" w:lineRule="auto"/>
        <w:ind w:left="578" w:firstLine="0"/>
        <w:jc w:val="both"/>
        <w:rPr>
          <w:color w:val="5b9bd5"/>
        </w:rPr>
      </w:pPr>
      <w:r w:rsidDel="00000000" w:rsidR="00000000" w:rsidRPr="00000000">
        <w:rPr>
          <w:color w:val="5b9bd5"/>
          <w:rtl w:val="0"/>
        </w:rPr>
        <w:t xml:space="preserve">Os requisitos não funcionais devem ser identificados com um identificador único, da mesma maneira que os requisitos funcionais (casos de uso). Inicie a numeração com o identificador NF001 e prossiga incrementando os números à medida que forem surgindo novos requisitos não funcionais. Reinicie a numeração em cada subseção. Forneça também um nome para o requisito, como foi feito para os requisitos funcionais.</w:t>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sqyw64" w:id="60"/>
      <w:bookmarkEnd w:id="60"/>
      <w:r w:rsidDel="00000000" w:rsidR="00000000" w:rsidRPr="00000000">
        <w:rPr>
          <w:color w:val="5b9bd5"/>
          <w:rtl w:val="0"/>
        </w:rPr>
        <w:t xml:space="preserve">Descreva o requisito, assinale a sua prioridade e, em seguida, caso o requisito esteja relacionado a um caso de uso ou a um grupo de casos de uso específicos, utilize o campo “</w:t>
      </w:r>
      <w:r w:rsidDel="00000000" w:rsidR="00000000" w:rsidRPr="00000000">
        <w:rPr>
          <w:b w:val="1"/>
          <w:color w:val="5b9bd5"/>
          <w:rtl w:val="0"/>
        </w:rPr>
        <w:t xml:space="preserve">Caso(s) de uso associado(s):</w:t>
      </w:r>
      <w:r w:rsidDel="00000000" w:rsidR="00000000" w:rsidRPr="00000000">
        <w:rPr>
          <w:color w:val="5b9bd5"/>
          <w:rtl w:val="0"/>
        </w:rPr>
        <w:t xml:space="preserve">” para identificar o(s) caso(s) de uso correspondente(s). Se for um requisito não funcional do sistema como um todo, esse campo não precisa ser utilizado.&gt;</w:t>
      </w:r>
      <w:r w:rsidDel="00000000" w:rsidR="00000000" w:rsidRPr="00000000">
        <w:rPr>
          <w:rtl w:val="0"/>
        </w:rPr>
      </w:r>
    </w:p>
    <w:p w:rsidR="00000000" w:rsidDel="00000000" w:rsidP="00000000" w:rsidRDefault="00000000" w:rsidRPr="00000000" w14:paraId="00000368">
      <w:pPr>
        <w:pStyle w:val="Heading3"/>
        <w:numPr>
          <w:ilvl w:val="1"/>
          <w:numId w:val="10"/>
        </w:numPr>
        <w:ind w:left="0" w:firstLine="0"/>
        <w:rPr>
          <w:rFonts w:ascii="Arial" w:cs="Arial" w:eastAsia="Arial" w:hAnsi="Arial"/>
        </w:rPr>
      </w:pPr>
      <w:bookmarkStart w:colFirst="0" w:colLast="0" w:name="_3cqmetx" w:id="61"/>
      <w:bookmarkEnd w:id="61"/>
      <w:r w:rsidDel="00000000" w:rsidR="00000000" w:rsidRPr="00000000">
        <w:rPr>
          <w:rFonts w:ascii="Arial" w:cs="Arial" w:eastAsia="Arial" w:hAnsi="Arial"/>
          <w:rtl w:val="0"/>
        </w:rPr>
        <w:t xml:space="preserve">Usabilidade</w:t>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1rvwp1q" w:id="62"/>
      <w:bookmarkEnd w:id="62"/>
      <w:r w:rsidDel="00000000" w:rsidR="00000000" w:rsidRPr="00000000">
        <w:rPr>
          <w:color w:val="000000"/>
          <w:rtl w:val="0"/>
        </w:rPr>
        <w:t xml:space="preserve">Esta seção descreve os requisitos não funcionais associados à facilidade de uso da interface com o usuário, material de treinamento e documentação do sistema.</w:t>
      </w:r>
    </w:p>
    <w:p w:rsidR="00000000" w:rsidDel="00000000" w:rsidP="00000000" w:rsidRDefault="00000000" w:rsidRPr="00000000" w14:paraId="0000036A">
      <w:pPr>
        <w:pStyle w:val="Heading5"/>
        <w:spacing w:after="120" w:lineRule="auto"/>
        <w:rPr/>
      </w:pPr>
      <w:bookmarkStart w:colFirst="0" w:colLast="0" w:name="_4bvk7pj" w:id="63"/>
      <w:bookmarkEnd w:id="63"/>
      <w:r w:rsidDel="00000000" w:rsidR="00000000" w:rsidRPr="00000000">
        <w:rPr>
          <w:rtl w:val="0"/>
        </w:rPr>
        <w:t xml:space="preserve">[NF049] Acessibilidade na Interface #49</w:t>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A interface deve ser desenvolvida seguindo as regras da cartilha de acessibilidade da w3e. </w:t>
      </w:r>
      <w:r w:rsidDel="00000000" w:rsidR="00000000" w:rsidRPr="00000000">
        <w:rPr>
          <w:rtl w:val="0"/>
        </w:rPr>
      </w:r>
    </w:p>
    <w:tbl>
      <w:tblPr>
        <w:tblStyle w:val="Table13"/>
        <w:tblW w:w="7890.0" w:type="dxa"/>
        <w:jc w:val="left"/>
        <w:tblInd w:w="534.0" w:type="dxa"/>
        <w:tblLayout w:type="fixed"/>
        <w:tblLook w:val="0000"/>
      </w:tblPr>
      <w:tblGrid>
        <w:gridCol w:w="1559"/>
        <w:gridCol w:w="425"/>
        <w:gridCol w:w="1620"/>
        <w:gridCol w:w="495"/>
        <w:gridCol w:w="1985"/>
        <w:gridCol w:w="425"/>
        <w:gridCol w:w="1381"/>
        <w:tblGridChange w:id="0">
          <w:tblGrid>
            <w:gridCol w:w="1559"/>
            <w:gridCol w:w="425"/>
            <w:gridCol w:w="1620"/>
            <w:gridCol w:w="495"/>
            <w:gridCol w:w="1985"/>
            <w:gridCol w:w="425"/>
            <w:gridCol w:w="1381"/>
          </w:tblGrid>
        </w:tblGridChange>
      </w:tblGrid>
      <w:tr>
        <w:tc>
          <w:tcPr>
            <w:vAlign w:val="center"/>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6D">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6F">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71">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73">
      <w:pPr>
        <w:pStyle w:val="Heading3"/>
        <w:numPr>
          <w:ilvl w:val="1"/>
          <w:numId w:val="10"/>
        </w:numPr>
        <w:ind w:left="0" w:firstLine="0"/>
        <w:rPr>
          <w:rFonts w:ascii="Arial" w:cs="Arial" w:eastAsia="Arial" w:hAnsi="Arial"/>
        </w:rPr>
      </w:pPr>
      <w:bookmarkStart w:colFirst="0" w:colLast="0" w:name="_2r0uhxc" w:id="64"/>
      <w:bookmarkEnd w:id="64"/>
      <w:r w:rsidDel="00000000" w:rsidR="00000000" w:rsidRPr="00000000">
        <w:rPr>
          <w:rFonts w:ascii="Arial" w:cs="Arial" w:eastAsia="Arial" w:hAnsi="Arial"/>
          <w:rtl w:val="0"/>
        </w:rPr>
        <w:t xml:space="preserve">Desempenho</w:t>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1664s55" w:id="65"/>
      <w:bookmarkEnd w:id="65"/>
      <w:r w:rsidDel="00000000" w:rsidR="00000000" w:rsidRPr="00000000">
        <w:rPr>
          <w:color w:val="000000"/>
          <w:rtl w:val="0"/>
        </w:rPr>
        <w:t xml:space="preserve">Esta seção descreve os requisitos não funcionais associados à eficiência, uso de recursos e tempo de resposta do sistema.</w:t>
      </w:r>
    </w:p>
    <w:p w:rsidR="00000000" w:rsidDel="00000000" w:rsidP="00000000" w:rsidRDefault="00000000" w:rsidRPr="00000000" w14:paraId="00000375">
      <w:pPr>
        <w:pStyle w:val="Heading5"/>
        <w:spacing w:after="120" w:lineRule="auto"/>
        <w:rPr/>
      </w:pPr>
      <w:bookmarkStart w:colFirst="0" w:colLast="0" w:name="_3q5sasy" w:id="66"/>
      <w:bookmarkEnd w:id="66"/>
      <w:r w:rsidDel="00000000" w:rsidR="00000000" w:rsidRPr="00000000">
        <w:rPr>
          <w:rtl w:val="0"/>
        </w:rPr>
        <w:t xml:space="preserve">[NF50] Tempo para Cadastro #50</w:t>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O tempo máximo para se realizar um cadastro deve ser de 5 minutos</w:t>
      </w:r>
      <w:r w:rsidDel="00000000" w:rsidR="00000000" w:rsidRPr="00000000">
        <w:rPr>
          <w:rtl w:val="0"/>
        </w:rPr>
      </w:r>
    </w:p>
    <w:tbl>
      <w:tblPr>
        <w:tblStyle w:val="Table14"/>
        <w:tblW w:w="7901.0" w:type="dxa"/>
        <w:jc w:val="left"/>
        <w:tblInd w:w="534.0" w:type="dxa"/>
        <w:tblLayout w:type="fixed"/>
        <w:tblLook w:val="0000"/>
      </w:tblPr>
      <w:tblGrid>
        <w:gridCol w:w="1559"/>
        <w:gridCol w:w="425"/>
        <w:gridCol w:w="1701"/>
        <w:gridCol w:w="425"/>
        <w:gridCol w:w="1985"/>
        <w:gridCol w:w="425"/>
        <w:gridCol w:w="1381"/>
        <w:tblGridChange w:id="0">
          <w:tblGrid>
            <w:gridCol w:w="1559"/>
            <w:gridCol w:w="425"/>
            <w:gridCol w:w="1701"/>
            <w:gridCol w:w="425"/>
            <w:gridCol w:w="1985"/>
            <w:gridCol w:w="425"/>
            <w:gridCol w:w="1381"/>
          </w:tblGrid>
        </w:tblGridChange>
      </w:tblGrid>
      <w:tr>
        <w:tc>
          <w:tcPr>
            <w:vAlign w:val="center"/>
          </w:tcPr>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78">
            <w:pPr>
              <w:spacing w:after="60" w:before="60" w:lineRule="auto"/>
              <w:jc w:val="both"/>
              <w:rPr/>
            </w:pPr>
            <w:bookmarkStart w:colFirst="0" w:colLast="0" w:name="_25b2l0r" w:id="67"/>
            <w:bookmarkEnd w:id="67"/>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79">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7A">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7B">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7C">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7E">
      <w:pPr>
        <w:pStyle w:val="Heading3"/>
        <w:numPr>
          <w:ilvl w:val="1"/>
          <w:numId w:val="10"/>
        </w:numPr>
        <w:ind w:left="0" w:firstLine="0"/>
        <w:rPr>
          <w:rFonts w:ascii="Arial" w:cs="Arial" w:eastAsia="Arial" w:hAnsi="Arial"/>
        </w:rPr>
      </w:pPr>
      <w:bookmarkStart w:colFirst="0" w:colLast="0" w:name="_kgcv8k" w:id="68"/>
      <w:bookmarkEnd w:id="68"/>
      <w:r w:rsidDel="00000000" w:rsidR="00000000" w:rsidRPr="00000000">
        <w:rPr>
          <w:rFonts w:ascii="Arial" w:cs="Arial" w:eastAsia="Arial" w:hAnsi="Arial"/>
          <w:rtl w:val="0"/>
        </w:rPr>
        <w:t xml:space="preserve">Segurança</w:t>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34g0dwd" w:id="69"/>
      <w:bookmarkEnd w:id="69"/>
      <w:r w:rsidDel="00000000" w:rsidR="00000000" w:rsidRPr="00000000">
        <w:rPr>
          <w:color w:val="000000"/>
          <w:rtl w:val="0"/>
        </w:rPr>
        <w:t xml:space="preserve">Esta seção descreve os requisitos não funcionais associados à integridade, privacidade e autenticidade dos dados do sistema. </w:t>
      </w:r>
    </w:p>
    <w:p w:rsidR="00000000" w:rsidDel="00000000" w:rsidP="00000000" w:rsidRDefault="00000000" w:rsidRPr="00000000" w14:paraId="00000380">
      <w:pPr>
        <w:pStyle w:val="Heading5"/>
        <w:spacing w:after="120" w:lineRule="auto"/>
        <w:rPr/>
      </w:pPr>
      <w:bookmarkStart w:colFirst="0" w:colLast="0" w:name="_1jlao46" w:id="70"/>
      <w:bookmarkEnd w:id="70"/>
      <w:r w:rsidDel="00000000" w:rsidR="00000000" w:rsidRPr="00000000">
        <w:rPr>
          <w:rtl w:val="0"/>
        </w:rPr>
        <w:t xml:space="preserve">[NF51] Segurança do Banco de Dados #51</w:t>
      </w:r>
    </w:p>
    <w:p w:rsidR="00000000" w:rsidDel="00000000" w:rsidP="00000000" w:rsidRDefault="00000000" w:rsidRPr="00000000" w14:paraId="00000381">
      <w:pPr>
        <w:spacing w:after="60" w:before="60" w:lineRule="auto"/>
        <w:ind w:left="580" w:firstLine="0"/>
        <w:jc w:val="both"/>
        <w:rPr>
          <w:color w:val="000000"/>
        </w:rPr>
      </w:pPr>
      <w:r w:rsidDel="00000000" w:rsidR="00000000" w:rsidRPr="00000000">
        <w:rPr>
          <w:rtl w:val="0"/>
        </w:rPr>
        <w:t xml:space="preserve">O software deve ser protegido contra SQL injection. </w:t>
      </w:r>
      <w:r w:rsidDel="00000000" w:rsidR="00000000" w:rsidRPr="00000000">
        <w:rPr>
          <w:rtl w:val="0"/>
        </w:rPr>
      </w:r>
    </w:p>
    <w:tbl>
      <w:tblPr>
        <w:tblStyle w:val="Table15"/>
        <w:tblW w:w="7885.0" w:type="dxa"/>
        <w:jc w:val="left"/>
        <w:tblInd w:w="534.0" w:type="dxa"/>
        <w:tblLayout w:type="fixed"/>
        <w:tblLook w:val="0000"/>
      </w:tblPr>
      <w:tblGrid>
        <w:gridCol w:w="1559"/>
        <w:gridCol w:w="425"/>
        <w:gridCol w:w="1575"/>
        <w:gridCol w:w="630"/>
        <w:gridCol w:w="1890"/>
        <w:gridCol w:w="425"/>
        <w:gridCol w:w="1381"/>
        <w:tblGridChange w:id="0">
          <w:tblGrid>
            <w:gridCol w:w="1559"/>
            <w:gridCol w:w="425"/>
            <w:gridCol w:w="1575"/>
            <w:gridCol w:w="630"/>
            <w:gridCol w:w="1890"/>
            <w:gridCol w:w="425"/>
            <w:gridCol w:w="1381"/>
          </w:tblGrid>
        </w:tblGridChange>
      </w:tblGrid>
      <w:tr>
        <w:tc>
          <w:tcPr>
            <w:vAlign w:val="center"/>
          </w:tcPr>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83">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85">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87">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89">
      <w:pPr>
        <w:pStyle w:val="Heading5"/>
        <w:rPr/>
      </w:pPr>
      <w:bookmarkStart w:colFirst="0" w:colLast="0" w:name="_43ky6rz" w:id="71"/>
      <w:bookmarkEnd w:id="71"/>
      <w:r w:rsidDel="00000000" w:rsidR="00000000" w:rsidRPr="00000000">
        <w:rPr>
          <w:rtl w:val="0"/>
        </w:rPr>
        <w:t xml:space="preserve">[NF52] Segurança da Senha #52</w:t>
      </w:r>
    </w:p>
    <w:p w:rsidR="00000000" w:rsidDel="00000000" w:rsidP="00000000" w:rsidRDefault="00000000" w:rsidRPr="00000000" w14:paraId="0000038A">
      <w:pPr>
        <w:spacing w:after="60" w:before="60" w:lineRule="auto"/>
        <w:ind w:left="580" w:firstLine="0"/>
        <w:jc w:val="both"/>
        <w:rPr/>
      </w:pPr>
      <w:bookmarkStart w:colFirst="0" w:colLast="0" w:name="_2iq8gzs" w:id="72"/>
      <w:bookmarkEnd w:id="72"/>
      <w:r w:rsidDel="00000000" w:rsidR="00000000" w:rsidRPr="00000000">
        <w:rPr>
          <w:rtl w:val="0"/>
        </w:rPr>
        <w:t xml:space="preserve">O software deve criptografar a senha ao armazenar no banco de dados. </w:t>
      </w:r>
    </w:p>
    <w:tbl>
      <w:tblPr>
        <w:tblStyle w:val="Table16"/>
        <w:tblW w:w="7885.0" w:type="dxa"/>
        <w:jc w:val="left"/>
        <w:tblInd w:w="534.0" w:type="dxa"/>
        <w:tblLayout w:type="fixed"/>
        <w:tblLook w:val="0000"/>
      </w:tblPr>
      <w:tblGrid>
        <w:gridCol w:w="1559"/>
        <w:gridCol w:w="425"/>
        <w:gridCol w:w="1575"/>
        <w:gridCol w:w="630"/>
        <w:gridCol w:w="1890"/>
        <w:gridCol w:w="425"/>
        <w:gridCol w:w="1381"/>
        <w:tblGridChange w:id="0">
          <w:tblGrid>
            <w:gridCol w:w="1559"/>
            <w:gridCol w:w="425"/>
            <w:gridCol w:w="1575"/>
            <w:gridCol w:w="630"/>
            <w:gridCol w:w="1890"/>
            <w:gridCol w:w="425"/>
            <w:gridCol w:w="1381"/>
          </w:tblGrid>
        </w:tblGridChange>
      </w:tblGrid>
      <w:tr>
        <w:tc>
          <w:tcPr>
            <w:vAlign w:val="center"/>
          </w:tcPr>
          <w:p w:rsidR="00000000" w:rsidDel="00000000" w:rsidP="00000000" w:rsidRDefault="00000000" w:rsidRPr="00000000" w14:paraId="0000038B">
            <w:pPr>
              <w:spacing w:after="60" w:before="60" w:lineRule="auto"/>
              <w:ind w:left="33" w:firstLine="0"/>
              <w:jc w:val="both"/>
              <w:rPr/>
            </w:pPr>
            <w:r w:rsidDel="00000000" w:rsidR="00000000" w:rsidRPr="00000000">
              <w:rPr>
                <w:b w:val="1"/>
                <w:rtl w:val="0"/>
              </w:rPr>
              <w:t xml:space="preserve">Prioridade</w:t>
            </w:r>
            <w:r w:rsidDel="00000000" w:rsidR="00000000" w:rsidRPr="00000000">
              <w:rPr>
                <w:rtl w:val="0"/>
              </w:rPr>
              <w:t xml:space="preserve">:</w:t>
            </w:r>
          </w:p>
        </w:tc>
        <w:tc>
          <w:tcPr>
            <w:vAlign w:val="center"/>
          </w:tcPr>
          <w:p w:rsidR="00000000" w:rsidDel="00000000" w:rsidP="00000000" w:rsidRDefault="00000000" w:rsidRPr="00000000" w14:paraId="0000038C">
            <w:pPr>
              <w:spacing w:after="240" w:before="240" w:lineRule="auto"/>
              <w:jc w:val="right"/>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8D">
            <w:pPr>
              <w:spacing w:after="60" w:before="60" w:lineRule="auto"/>
              <w:jc w:val="both"/>
              <w:rPr/>
            </w:pPr>
            <w:r w:rsidDel="00000000" w:rsidR="00000000" w:rsidRPr="00000000">
              <w:rPr>
                <w:rtl w:val="0"/>
              </w:rPr>
              <w:t xml:space="preserve">Essencial</w:t>
            </w:r>
          </w:p>
        </w:tc>
        <w:tc>
          <w:tcPr>
            <w:vAlign w:val="center"/>
          </w:tcPr>
          <w:p w:rsidR="00000000" w:rsidDel="00000000" w:rsidP="00000000" w:rsidRDefault="00000000" w:rsidRPr="00000000" w14:paraId="0000038E">
            <w:pPr>
              <w:spacing w:after="240" w:before="240" w:lineRule="auto"/>
              <w:jc w:val="center"/>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8F">
            <w:pPr>
              <w:spacing w:after="60" w:before="60" w:lineRule="auto"/>
              <w:jc w:val="both"/>
              <w:rPr/>
            </w:pPr>
            <w:r w:rsidDel="00000000" w:rsidR="00000000" w:rsidRPr="00000000">
              <w:rPr>
                <w:rtl w:val="0"/>
              </w:rPr>
              <w:t xml:space="preserve">Importante</w:t>
            </w:r>
          </w:p>
        </w:tc>
        <w:tc>
          <w:tcPr>
            <w:vAlign w:val="center"/>
          </w:tcPr>
          <w:p w:rsidR="00000000" w:rsidDel="00000000" w:rsidP="00000000" w:rsidRDefault="00000000" w:rsidRPr="00000000" w14:paraId="00000390">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1">
            <w:pPr>
              <w:spacing w:after="60" w:before="60" w:lineRule="auto"/>
              <w:jc w:val="both"/>
              <w:rPr/>
            </w:pPr>
            <w:r w:rsidDel="00000000" w:rsidR="00000000" w:rsidRPr="00000000">
              <w:rPr>
                <w:rtl w:val="0"/>
              </w:rPr>
              <w:t xml:space="preserve">Desejável</w:t>
            </w:r>
          </w:p>
        </w:tc>
      </w:tr>
    </w:tbl>
    <w:p w:rsidR="00000000" w:rsidDel="00000000" w:rsidP="00000000" w:rsidRDefault="00000000" w:rsidRPr="00000000" w14:paraId="00000392">
      <w:pPr>
        <w:pStyle w:val="Heading3"/>
        <w:numPr>
          <w:ilvl w:val="1"/>
          <w:numId w:val="10"/>
        </w:numPr>
        <w:ind w:left="0" w:firstLine="0"/>
        <w:rPr>
          <w:rFonts w:ascii="Arial" w:cs="Arial" w:eastAsia="Arial" w:hAnsi="Arial"/>
        </w:rPr>
      </w:pPr>
      <w:bookmarkStart w:colFirst="0" w:colLast="0" w:name="_xvir7l" w:id="73"/>
      <w:bookmarkEnd w:id="73"/>
      <w:r w:rsidDel="00000000" w:rsidR="00000000" w:rsidRPr="00000000">
        <w:rPr>
          <w:rFonts w:ascii="Arial" w:cs="Arial" w:eastAsia="Arial" w:hAnsi="Arial"/>
          <w:rtl w:val="0"/>
        </w:rPr>
        <w:t xml:space="preserve">Padrões</w:t>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color w:val="000000"/>
          <w:rtl w:val="0"/>
        </w:rPr>
        <w:t xml:space="preserve">Esta seção descreve os requisitos não funcionais associados a padrões ou normas que devem ser seguidos pelo sistema ou pelo seu processo de desenvolvimento. </w:t>
      </w:r>
    </w:p>
    <w:p w:rsidR="00000000" w:rsidDel="00000000" w:rsidP="00000000" w:rsidRDefault="00000000" w:rsidRPr="00000000" w14:paraId="00000394">
      <w:pPr>
        <w:pStyle w:val="Heading5"/>
        <w:spacing w:after="120" w:lineRule="auto"/>
        <w:rPr/>
      </w:pPr>
      <w:bookmarkStart w:colFirst="0" w:colLast="0" w:name="_3hv69ve" w:id="74"/>
      <w:bookmarkEnd w:id="74"/>
      <w:r w:rsidDel="00000000" w:rsidR="00000000" w:rsidRPr="00000000">
        <w:rPr>
          <w:rtl w:val="0"/>
        </w:rPr>
        <w:t xml:space="preserve">[NF53] Padrão MVC #53</w:t>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1x0gk37" w:id="75"/>
      <w:bookmarkEnd w:id="75"/>
      <w:r w:rsidDel="00000000" w:rsidR="00000000" w:rsidRPr="00000000">
        <w:rPr>
          <w:rtl w:val="0"/>
        </w:rPr>
        <w:t xml:space="preserve">O software deve seguir os padrões MVC (</w:t>
      </w:r>
      <w:r w:rsidDel="00000000" w:rsidR="00000000" w:rsidRPr="00000000">
        <w:rPr>
          <w:i w:val="1"/>
          <w:rtl w:val="0"/>
        </w:rPr>
        <w:t xml:space="preserve">Model-View-Controller</w:t>
      </w:r>
      <w:r w:rsidDel="00000000" w:rsidR="00000000" w:rsidRPr="00000000">
        <w:rPr>
          <w:rtl w:val="0"/>
        </w:rPr>
        <w:t xml:space="preserve">)</w:t>
      </w:r>
      <w:r w:rsidDel="00000000" w:rsidR="00000000" w:rsidRPr="00000000">
        <w:rPr>
          <w:rtl w:val="0"/>
        </w:rPr>
      </w:r>
    </w:p>
    <w:tbl>
      <w:tblPr>
        <w:tblStyle w:val="Table17"/>
        <w:tblW w:w="7901.0" w:type="dxa"/>
        <w:jc w:val="left"/>
        <w:tblInd w:w="534.0" w:type="dxa"/>
        <w:tblLayout w:type="fixed"/>
        <w:tblLook w:val="0000"/>
      </w:tblPr>
      <w:tblGrid>
        <w:gridCol w:w="1559"/>
        <w:gridCol w:w="425"/>
        <w:gridCol w:w="1701"/>
        <w:gridCol w:w="425"/>
        <w:gridCol w:w="1985"/>
        <w:gridCol w:w="425"/>
        <w:gridCol w:w="1381"/>
        <w:tblGridChange w:id="0">
          <w:tblGrid>
            <w:gridCol w:w="1559"/>
            <w:gridCol w:w="425"/>
            <w:gridCol w:w="1701"/>
            <w:gridCol w:w="425"/>
            <w:gridCol w:w="1985"/>
            <w:gridCol w:w="425"/>
            <w:gridCol w:w="1381"/>
          </w:tblGrid>
        </w:tblGridChange>
      </w:tblGrid>
      <w:tr>
        <w:tc>
          <w:tcPr>
            <w:vAlign w:val="center"/>
          </w:tcPr>
          <w:p w:rsidR="00000000" w:rsidDel="00000000" w:rsidP="00000000" w:rsidRDefault="00000000" w:rsidRPr="00000000" w14:paraId="00000396">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97">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8">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99">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9B">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9C">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9D">
      <w:pPr>
        <w:pStyle w:val="Heading3"/>
        <w:numPr>
          <w:ilvl w:val="1"/>
          <w:numId w:val="10"/>
        </w:numPr>
        <w:ind w:left="0" w:firstLine="0"/>
        <w:rPr>
          <w:rFonts w:ascii="Arial" w:cs="Arial" w:eastAsia="Arial" w:hAnsi="Arial"/>
        </w:rPr>
      </w:pPr>
      <w:bookmarkStart w:colFirst="0" w:colLast="0" w:name="_4h042r0" w:id="76"/>
      <w:bookmarkEnd w:id="76"/>
      <w:r w:rsidDel="00000000" w:rsidR="00000000" w:rsidRPr="00000000">
        <w:rPr>
          <w:rFonts w:ascii="Arial" w:cs="Arial" w:eastAsia="Arial" w:hAnsi="Arial"/>
          <w:rtl w:val="0"/>
        </w:rPr>
        <w:t xml:space="preserve">Hardware e software</w:t>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60" w:before="60" w:lineRule="auto"/>
        <w:ind w:left="578" w:firstLine="0"/>
        <w:jc w:val="both"/>
        <w:rPr>
          <w:color w:val="000000"/>
        </w:rPr>
      </w:pPr>
      <w:bookmarkStart w:colFirst="0" w:colLast="0" w:name="_2w5ecyt" w:id="77"/>
      <w:bookmarkEnd w:id="77"/>
      <w:r w:rsidDel="00000000" w:rsidR="00000000" w:rsidRPr="00000000">
        <w:rPr>
          <w:color w:val="000000"/>
          <w:rtl w:val="0"/>
        </w:rPr>
        <w:t xml:space="preserve">Esta seção descreve os requisitos não funcionais associados ao hardware e software usados para desenvolver ou para executar o sistema. </w:t>
      </w:r>
    </w:p>
    <w:p w:rsidR="00000000" w:rsidDel="00000000" w:rsidP="00000000" w:rsidRDefault="00000000" w:rsidRPr="00000000" w14:paraId="0000039F">
      <w:pPr>
        <w:pStyle w:val="Heading5"/>
        <w:spacing w:after="120" w:lineRule="auto"/>
        <w:rPr/>
      </w:pPr>
      <w:bookmarkStart w:colFirst="0" w:colLast="0" w:name="_1baon6m" w:id="78"/>
      <w:bookmarkEnd w:id="78"/>
      <w:r w:rsidDel="00000000" w:rsidR="00000000" w:rsidRPr="00000000">
        <w:rPr>
          <w:rtl w:val="0"/>
        </w:rPr>
        <w:t xml:space="preserve">[NF54] Compatibilidade com Google Chrome #54</w:t>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t xml:space="preserve">O sistema deve ser compatível com o navegador web Google Chrome Versão 83.0.4103.116 ou superior </w:t>
      </w:r>
      <w:r w:rsidDel="00000000" w:rsidR="00000000" w:rsidRPr="00000000">
        <w:rPr>
          <w:rtl w:val="0"/>
        </w:rPr>
      </w:r>
    </w:p>
    <w:tbl>
      <w:tblPr>
        <w:tblStyle w:val="Table18"/>
        <w:tblW w:w="7901.0" w:type="dxa"/>
        <w:jc w:val="left"/>
        <w:tblInd w:w="534.0" w:type="dxa"/>
        <w:tblLayout w:type="fixed"/>
        <w:tblLook w:val="0000"/>
      </w:tblPr>
      <w:tblGrid>
        <w:gridCol w:w="1559"/>
        <w:gridCol w:w="425"/>
        <w:gridCol w:w="1701"/>
        <w:gridCol w:w="425"/>
        <w:gridCol w:w="1985"/>
        <w:gridCol w:w="425"/>
        <w:gridCol w:w="1381"/>
        <w:tblGridChange w:id="0">
          <w:tblGrid>
            <w:gridCol w:w="1559"/>
            <w:gridCol w:w="425"/>
            <w:gridCol w:w="1701"/>
            <w:gridCol w:w="425"/>
            <w:gridCol w:w="1985"/>
            <w:gridCol w:w="425"/>
            <w:gridCol w:w="1381"/>
          </w:tblGrid>
        </w:tblGridChange>
      </w:tblGrid>
      <w:tr>
        <w:tc>
          <w:tcPr>
            <w:vAlign w:val="center"/>
          </w:tcPr>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60" w:before="60" w:lineRule="auto"/>
              <w:ind w:left="33" w:firstLine="0"/>
              <w:jc w:val="both"/>
              <w:rPr>
                <w:color w:val="000000"/>
              </w:rPr>
            </w:pPr>
            <w:r w:rsidDel="00000000" w:rsidR="00000000" w:rsidRPr="00000000">
              <w:rPr>
                <w:b w:val="1"/>
                <w:color w:val="000000"/>
                <w:rtl w:val="0"/>
              </w:rPr>
              <w:t xml:space="preserve">Prioridade</w:t>
            </w:r>
            <w:r w:rsidDel="00000000" w:rsidR="00000000" w:rsidRPr="00000000">
              <w:rPr>
                <w:color w:val="000000"/>
                <w:rtl w:val="0"/>
              </w:rPr>
              <w:t xml:space="preserve">:</w:t>
            </w:r>
          </w:p>
        </w:tc>
        <w:tc>
          <w:tcPr>
            <w:vAlign w:val="center"/>
          </w:tcPr>
          <w:p w:rsidR="00000000" w:rsidDel="00000000" w:rsidP="00000000" w:rsidRDefault="00000000" w:rsidRPr="00000000" w14:paraId="000003A2">
            <w:pPr>
              <w:spacing w:after="60" w:before="60" w:lineRule="auto"/>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vAlign w:val="center"/>
          </w:tcPr>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Essencial</w:t>
            </w:r>
          </w:p>
        </w:tc>
        <w:tc>
          <w:tcPr>
            <w:vAlign w:val="center"/>
          </w:tcPr>
          <w:p w:rsidR="00000000" w:rsidDel="00000000" w:rsidP="00000000" w:rsidRDefault="00000000" w:rsidRPr="00000000" w14:paraId="000003A4">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A5">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Importante</w:t>
            </w:r>
          </w:p>
        </w:tc>
        <w:tc>
          <w:tcPr>
            <w:vAlign w:val="center"/>
          </w:tcPr>
          <w:p w:rsidR="00000000" w:rsidDel="00000000" w:rsidP="00000000" w:rsidRDefault="00000000" w:rsidRPr="00000000" w14:paraId="000003A6">
            <w:pPr>
              <w:spacing w:after="240" w:before="240" w:lineRule="auto"/>
              <w:jc w:val="right"/>
              <w:rPr/>
            </w:pPr>
            <w:r w:rsidDel="00000000" w:rsidR="00000000" w:rsidRPr="00000000">
              <w:rPr>
                <w:rFonts w:ascii="Arimo" w:cs="Arimo" w:eastAsia="Arimo" w:hAnsi="Arimo"/>
                <w:rtl w:val="0"/>
              </w:rPr>
              <w:t xml:space="preserve">◻</w:t>
            </w:r>
            <w:r w:rsidDel="00000000" w:rsidR="00000000" w:rsidRPr="00000000">
              <w:rPr>
                <w:rtl w:val="0"/>
              </w:rPr>
            </w:r>
          </w:p>
        </w:tc>
        <w:tc>
          <w:tcPr>
            <w:vAlign w:val="center"/>
          </w:tcPr>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Desejável</w:t>
            </w:r>
          </w:p>
        </w:tc>
      </w:tr>
    </w:tbl>
    <w:p w:rsidR="00000000" w:rsidDel="00000000" w:rsidP="00000000" w:rsidRDefault="00000000" w:rsidRPr="00000000" w14:paraId="000003A8">
      <w:pPr>
        <w:pBdr>
          <w:top w:space="0" w:sz="0" w:val="nil"/>
          <w:left w:space="0" w:sz="0" w:val="nil"/>
          <w:bottom w:space="0" w:sz="0" w:val="nil"/>
          <w:right w:space="0" w:sz="0" w:val="nil"/>
          <w:between w:space="0" w:sz="0" w:val="nil"/>
        </w:pBdr>
        <w:spacing w:after="60" w:before="60" w:lineRule="auto"/>
        <w:ind w:left="578" w:firstLine="0"/>
        <w:jc w:val="both"/>
        <w:rPr>
          <w:color w:val="000000"/>
        </w:rPr>
      </w:pP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after="60" w:before="60" w:lineRule="auto"/>
        <w:ind w:left="578" w:firstLine="0"/>
        <w:jc w:val="both"/>
        <w:rPr>
          <w:color w:val="000000"/>
        </w:rPr>
        <w:sectPr>
          <w:headerReference r:id="rId24" w:type="default"/>
          <w:type w:val="nextPage"/>
          <w:pgSz w:h="16834" w:w="11909"/>
          <w:pgMar w:bottom="1440" w:top="1440" w:left="1440" w:right="1440" w:header="720" w:footer="720"/>
          <w:pgNumType w:start="1"/>
          <w:cols w:equalWidth="0"/>
        </w:sectPr>
      </w:pPr>
      <w:r w:rsidDel="00000000" w:rsidR="00000000" w:rsidRPr="00000000">
        <w:rPr>
          <w:rtl w:val="0"/>
        </w:rPr>
      </w:r>
    </w:p>
    <w:p w:rsidR="00000000" w:rsidDel="00000000" w:rsidP="00000000" w:rsidRDefault="00000000" w:rsidRPr="00000000" w14:paraId="000003AA">
      <w:pPr>
        <w:keepNext w:val="1"/>
        <w:pBdr>
          <w:top w:space="0" w:sz="0" w:val="nil"/>
          <w:left w:space="0" w:sz="0" w:val="nil"/>
          <w:bottom w:space="0" w:sz="0" w:val="nil"/>
          <w:right w:space="0" w:sz="0" w:val="nil"/>
          <w:between w:space="0" w:sz="0" w:val="nil"/>
        </w:pBdr>
        <w:spacing w:after="480" w:lineRule="auto"/>
        <w:jc w:val="right"/>
        <w:rPr>
          <w:b w:val="1"/>
          <w:color w:val="000000"/>
          <w:sz w:val="24"/>
          <w:szCs w:val="24"/>
        </w:rPr>
      </w:pPr>
      <w:r w:rsidDel="00000000" w:rsidR="00000000" w:rsidRPr="00000000">
        <w:rPr>
          <w:rtl w:val="0"/>
        </w:rPr>
      </w:r>
    </w:p>
    <w:p w:rsidR="00000000" w:rsidDel="00000000" w:rsidP="00000000" w:rsidRDefault="00000000" w:rsidRPr="00000000" w14:paraId="000003AB">
      <w:pPr>
        <w:pStyle w:val="Heading1"/>
        <w:ind w:left="578" w:firstLine="0"/>
        <w:jc w:val="right"/>
        <w:rPr>
          <w:rFonts w:ascii="Arial" w:cs="Arial" w:eastAsia="Arial" w:hAnsi="Arial"/>
        </w:rPr>
      </w:pPr>
      <w:bookmarkStart w:colFirst="0" w:colLast="0" w:name="_3vac5uf" w:id="79"/>
      <w:bookmarkEnd w:id="79"/>
      <w:r w:rsidDel="00000000" w:rsidR="00000000" w:rsidRPr="00000000">
        <w:rPr>
          <w:rFonts w:ascii="Arial" w:cs="Arial" w:eastAsia="Arial" w:hAnsi="Arial"/>
          <w:rtl w:val="0"/>
        </w:rPr>
        <w:t xml:space="preserve">Capítulo 4</w:t>
      </w:r>
    </w:p>
    <w:p w:rsidR="00000000" w:rsidDel="00000000" w:rsidP="00000000" w:rsidRDefault="00000000" w:rsidRPr="00000000" w14:paraId="000003AC">
      <w:pPr>
        <w:pStyle w:val="Heading2"/>
        <w:numPr>
          <w:ilvl w:val="0"/>
          <w:numId w:val="10"/>
        </w:numPr>
        <w:ind w:left="0" w:firstLine="0"/>
        <w:rPr/>
      </w:pPr>
      <w:bookmarkStart w:colFirst="0" w:colLast="0" w:name="_2afmg28" w:id="80"/>
      <w:bookmarkEnd w:id="80"/>
      <w:r w:rsidDel="00000000" w:rsidR="00000000" w:rsidRPr="00000000">
        <w:rPr>
          <w:rtl w:val="0"/>
        </w:rPr>
        <w:t xml:space="preserve">Descrição da interface com o usuário</w:t>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after="60" w:before="60" w:lineRule="auto"/>
        <w:jc w:val="both"/>
        <w:rPr>
          <w:color w:val="000000"/>
        </w:rPr>
      </w:pPr>
      <w:del w:author="" w:id="1" w:date="2020-08-21T16:56:47Z">
        <w:r w:rsidDel="00000000" w:rsidR="00000000" w:rsidRPr="00000000">
          <w:rPr>
            <w:color w:val="5b9bd5"/>
            <w:rtl w:val="0"/>
          </w:rPr>
          <w:delText xml:space="preserve">&lt;Esta seção deve conter desenhos ou rascunhos das telas do sistema que forem necessários ou convenientes para esclarecer algum dos requisitos do sistema. O aluno pode utilizar ferramentas como Balsamiq para prototipar a interface, apesar de não ser a melhor opção. Mais ferramentas podem ser encontradas em </w:delText>
        </w:r>
        <w:r w:rsidDel="00000000" w:rsidR="00000000" w:rsidRPr="00000000">
          <w:fldChar w:fldCharType="begin"/>
        </w:r>
        <w:r w:rsidDel="00000000" w:rsidR="00000000" w:rsidRPr="00000000">
          <w:delInstrText xml:space="preserve">HYPERLINK "https://dcrazed.com/best-free-wireframe-tools/"</w:delInstrText>
        </w:r>
        <w:r w:rsidDel="00000000" w:rsidR="00000000" w:rsidRPr="00000000">
          <w:fldChar w:fldCharType="separate"/>
        </w:r>
        <w:r w:rsidDel="00000000" w:rsidR="00000000" w:rsidRPr="00000000">
          <w:rPr>
            <w:color w:val="0563c1"/>
            <w:u w:val="single"/>
            <w:rtl w:val="0"/>
          </w:rPr>
          <w:delText xml:space="preserve">https://dcrazed.com/best-free-wireframe-tools/</w:delText>
        </w:r>
        <w:r w:rsidDel="00000000" w:rsidR="00000000" w:rsidRPr="00000000">
          <w:fldChar w:fldCharType="end"/>
        </w:r>
        <w:r w:rsidDel="00000000" w:rsidR="00000000" w:rsidRPr="00000000">
          <w:rPr>
            <w:color w:val="5b9bd5"/>
            <w:rtl w:val="0"/>
          </w:rPr>
          <w:delText xml:space="preserve">. A melhor opção RECOMENDADA FORTEMENTE é para o aluno fazer a prototipação da interface em HTML, Angular ou qualquer outra tecnologia que o permita fazer a interface de sistemas WEB e reaproveitá-la na fase de projeto. Assim evita-se o fato de fazer desenhos de interface os quais serão jogados fora por não ser a interface propriamente dita. Use nomes significativos para identificar cada interface como I_Login, I_Erro_login, I_CadastrarCliente. Descreva cada interface  em uma subseção. O aluno deverá utilizar templates já prontos caso queira, fazendo uma interface agradável.&gt;</w:delText>
        </w:r>
      </w:del>
      <w:r w:rsidDel="00000000" w:rsidR="00000000" w:rsidRPr="00000000">
        <w:rPr>
          <w:color w:val="000000"/>
          <w:rtl w:val="0"/>
        </w:rPr>
        <w:t xml:space="preserve">Neste documento, adota-se </w:t>
      </w:r>
      <w:r w:rsidDel="00000000" w:rsidR="00000000" w:rsidRPr="00000000">
        <w:rPr>
          <w:rtl w:val="0"/>
        </w:rPr>
        <w:t xml:space="preserve">o nome da tela em letras minúsculas de forma auto descritiva.</w:t>
      </w:r>
      <w:r w:rsidDel="00000000" w:rsidR="00000000" w:rsidRPr="00000000">
        <w:rPr>
          <w:color w:val="000000"/>
          <w:rtl w:val="0"/>
        </w:rPr>
        <w:t xml:space="preserve"> A interface de </w:t>
      </w:r>
      <w:r w:rsidDel="00000000" w:rsidR="00000000" w:rsidRPr="00000000">
        <w:rPr>
          <w:rtl w:val="0"/>
        </w:rPr>
        <w:t xml:space="preserve">login é denominada &lt;login&gt; e a tela inicial que provê a cesso a todas as funcionalidades do sistema é denominada &lt;home &gt;.</w:t>
      </w:r>
      <w:r w:rsidDel="00000000" w:rsidR="00000000" w:rsidRPr="00000000">
        <w:rPr>
          <w:rtl w:val="0"/>
        </w:rPr>
      </w:r>
    </w:p>
    <w:p w:rsidR="00000000" w:rsidDel="00000000" w:rsidP="00000000" w:rsidRDefault="00000000" w:rsidRPr="00000000" w14:paraId="000003AE">
      <w:pPr>
        <w:pStyle w:val="Heading2"/>
        <w:keepLines w:val="0"/>
        <w:numPr>
          <w:ilvl w:val="1"/>
          <w:numId w:val="12"/>
        </w:numPr>
        <w:shd w:fill="cccccc" w:val="clear"/>
        <w:spacing w:after="120" w:lineRule="auto"/>
        <w:ind w:left="0" w:firstLine="0"/>
        <w:jc w:val="left"/>
        <w:rPr>
          <w:sz w:val="28"/>
          <w:szCs w:val="28"/>
        </w:rPr>
      </w:pPr>
      <w:bookmarkStart w:colFirst="0" w:colLast="0" w:name="_pkwqa1" w:id="81"/>
      <w:bookmarkEnd w:id="81"/>
      <w:r w:rsidDel="00000000" w:rsidR="00000000" w:rsidRPr="00000000">
        <w:rPr>
          <w:sz w:val="28"/>
          <w:szCs w:val="28"/>
          <w:rtl w:val="0"/>
        </w:rPr>
        <w:t xml:space="preserve">MAPA DE NAVEGAÇÃO DE INTERFACES</w:t>
      </w:r>
    </w:p>
    <w:p w:rsidR="00000000" w:rsidDel="00000000" w:rsidP="00000000" w:rsidRDefault="00000000" w:rsidRPr="00000000" w14:paraId="000003AF">
      <w:pPr>
        <w:spacing w:after="60" w:before="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237490</wp:posOffset>
            </wp:positionV>
            <wp:extent cx="5731510" cy="3936365"/>
            <wp:effectExtent b="0" l="0" r="0" t="0"/>
            <wp:wrapTopAndBottom distB="0" distT="0"/>
            <wp:docPr id="2"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5731510" cy="3936365"/>
                    </a:xfrm>
                    <a:prstGeom prst="rect"/>
                    <a:ln/>
                  </pic:spPr>
                </pic:pic>
              </a:graphicData>
            </a:graphic>
          </wp:anchor>
        </w:drawing>
      </w:r>
    </w:p>
    <w:p w:rsidR="00000000" w:rsidDel="00000000" w:rsidP="00000000" w:rsidRDefault="00000000" w:rsidRPr="00000000" w14:paraId="000003B0">
      <w:pPr>
        <w:rPr>
          <w:color w:val="8eaadb"/>
        </w:rPr>
      </w:pPr>
      <w:r w:rsidDel="00000000" w:rsidR="00000000" w:rsidRPr="00000000">
        <w:br w:type="page"/>
      </w:r>
      <w:r w:rsidDel="00000000" w:rsidR="00000000" w:rsidRPr="00000000">
        <w:rPr>
          <w:rtl w:val="0"/>
        </w:rPr>
      </w:r>
    </w:p>
    <w:p w:rsidR="00000000" w:rsidDel="00000000" w:rsidP="00000000" w:rsidRDefault="00000000" w:rsidRPr="00000000" w14:paraId="000003B1">
      <w:pPr>
        <w:pStyle w:val="Heading3"/>
        <w:keepLines w:val="0"/>
        <w:numPr>
          <w:ilvl w:val="1"/>
          <w:numId w:val="12"/>
        </w:numPr>
        <w:ind w:left="0" w:firstLine="0"/>
        <w:rPr>
          <w:rFonts w:ascii="Arial" w:cs="Arial" w:eastAsia="Arial" w:hAnsi="Arial"/>
        </w:rPr>
      </w:pPr>
      <w:bookmarkStart w:colFirst="0" w:colLast="0" w:name="_39kk8xu" w:id="82"/>
      <w:bookmarkEnd w:id="82"/>
      <w:r w:rsidDel="00000000" w:rsidR="00000000" w:rsidRPr="00000000">
        <w:rPr>
          <w:rFonts w:ascii="Arial" w:cs="Arial" w:eastAsia="Arial" w:hAnsi="Arial"/>
          <w:rtl w:val="0"/>
        </w:rPr>
        <w:t xml:space="preserve">Menu e Background</w:t>
      </w:r>
    </w:p>
    <w:p w:rsidR="00000000" w:rsidDel="00000000" w:rsidP="00000000" w:rsidRDefault="00000000" w:rsidRPr="00000000" w14:paraId="000003B2">
      <w:pPr>
        <w:jc w:val="both"/>
        <w:rPr/>
      </w:pPr>
      <w:r w:rsidDel="00000000" w:rsidR="00000000" w:rsidRPr="00000000">
        <w:rPr>
          <w:rtl w:val="0"/>
        </w:rPr>
        <w:t xml:space="preserve">Para comunicar e validar os conceitos, foi elaborado um protótipo de alta fidelidade, de modo a referenciar detalhes e funcionalidades a serem incorporadas ao sistema, de que se possa antever as interações, o fluxo e o comportamento do sistema. Por meio do link abaixo é possível acessar o protótipo em sua íntegra.</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Protótipo: </w:t>
      </w:r>
      <w:hyperlink r:id="rId26">
        <w:r w:rsidDel="00000000" w:rsidR="00000000" w:rsidRPr="00000000">
          <w:rPr>
            <w:color w:val="1155cc"/>
            <w:u w:val="single"/>
            <w:rtl w:val="0"/>
          </w:rPr>
          <w:t xml:space="preserve">https://c88168.axshare.com/</w:t>
        </w:r>
      </w:hyperlink>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4"/>
        <w:rPr/>
      </w:pPr>
      <w:bookmarkStart w:colFirst="0" w:colLast="0" w:name="_1opuj5n" w:id="83"/>
      <w:bookmarkEnd w:id="83"/>
      <w:r w:rsidDel="00000000" w:rsidR="00000000" w:rsidRPr="00000000">
        <w:rPr>
          <w:rtl w:val="0"/>
        </w:rPr>
        <w:t xml:space="preserve">Barra de menus para usuários não autenticados</w:t>
      </w:r>
    </w:p>
    <w:p w:rsidR="00000000" w:rsidDel="00000000" w:rsidP="00000000" w:rsidRDefault="00000000" w:rsidRPr="00000000" w14:paraId="000003B7">
      <w:pPr>
        <w:spacing w:after="60" w:before="60" w:lineRule="auto"/>
        <w:jc w:val="both"/>
        <w:rPr/>
      </w:pPr>
      <w:r w:rsidDel="00000000" w:rsidR="00000000" w:rsidRPr="00000000">
        <w:rPr/>
        <w:drawing>
          <wp:inline distB="0" distT="0" distL="0" distR="0">
            <wp:extent cx="5612130" cy="205105"/>
            <wp:effectExtent b="0" l="0" r="0" t="0"/>
            <wp:docPr id="2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612130" cy="20510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60" w:before="60" w:lineRule="auto"/>
        <w:jc w:val="both"/>
        <w:rPr/>
      </w:pPr>
      <w:r w:rsidDel="00000000" w:rsidR="00000000" w:rsidRPr="00000000">
        <w:rPr>
          <w:rtl w:val="0"/>
        </w:rPr>
      </w:r>
    </w:p>
    <w:p w:rsidR="00000000" w:rsidDel="00000000" w:rsidP="00000000" w:rsidRDefault="00000000" w:rsidRPr="00000000" w14:paraId="000003B9">
      <w:pPr>
        <w:pStyle w:val="Heading4"/>
        <w:rPr/>
      </w:pPr>
      <w:bookmarkStart w:colFirst="0" w:colLast="0" w:name="_48pi1tg" w:id="84"/>
      <w:bookmarkEnd w:id="84"/>
      <w:r w:rsidDel="00000000" w:rsidR="00000000" w:rsidRPr="00000000">
        <w:rPr>
          <w:rtl w:val="0"/>
        </w:rPr>
        <w:t xml:space="preserve">Barra de menus para usuários autenticados</w:t>
      </w:r>
    </w:p>
    <w:p w:rsidR="00000000" w:rsidDel="00000000" w:rsidP="00000000" w:rsidRDefault="00000000" w:rsidRPr="00000000" w14:paraId="000003BA">
      <w:pPr>
        <w:spacing w:after="60" w:before="60" w:lineRule="auto"/>
        <w:jc w:val="both"/>
        <w:rPr/>
      </w:pPr>
      <w:r w:rsidDel="00000000" w:rsidR="00000000" w:rsidRPr="00000000">
        <w:rPr/>
        <w:drawing>
          <wp:inline distB="0" distT="0" distL="0" distR="0">
            <wp:extent cx="5612130" cy="201295"/>
            <wp:effectExtent b="0" l="0" r="0" t="0"/>
            <wp:docPr id="2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612130" cy="20129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60" w:before="60" w:lineRule="auto"/>
        <w:jc w:val="both"/>
        <w:rPr/>
      </w:pPr>
      <w:r w:rsidDel="00000000" w:rsidR="00000000" w:rsidRPr="00000000">
        <w:rPr>
          <w:rtl w:val="0"/>
        </w:rPr>
      </w:r>
    </w:p>
    <w:p w:rsidR="00000000" w:rsidDel="00000000" w:rsidP="00000000" w:rsidRDefault="00000000" w:rsidRPr="00000000" w14:paraId="000003BC">
      <w:pPr>
        <w:rPr>
          <w:b w:val="1"/>
        </w:rPr>
      </w:pPr>
      <w:r w:rsidDel="00000000" w:rsidR="00000000" w:rsidRPr="00000000">
        <w:rPr>
          <w:b w:val="1"/>
          <w:rtl w:val="0"/>
        </w:rPr>
        <w:t xml:space="preserve">Informações críticas da interface</w:t>
      </w:r>
    </w:p>
    <w:p w:rsidR="00000000" w:rsidDel="00000000" w:rsidP="00000000" w:rsidRDefault="00000000" w:rsidRPr="00000000" w14:paraId="000003BD">
      <w:pPr>
        <w:numPr>
          <w:ilvl w:val="0"/>
          <w:numId w:val="7"/>
        </w:numPr>
        <w:spacing w:after="60" w:before="60" w:lineRule="auto"/>
        <w:ind w:left="720" w:hanging="360"/>
        <w:jc w:val="both"/>
        <w:rPr/>
      </w:pPr>
      <w:r w:rsidDel="00000000" w:rsidR="00000000" w:rsidRPr="00000000">
        <w:rPr>
          <w:rtl w:val="0"/>
        </w:rPr>
        <w:t xml:space="preserve">Deverá ser padronizado para todo o sistema uma barra onde conterá os seguintes itens:</w:t>
      </w:r>
    </w:p>
    <w:p w:rsidR="00000000" w:rsidDel="00000000" w:rsidP="00000000" w:rsidRDefault="00000000" w:rsidRPr="00000000" w14:paraId="000003BE">
      <w:pPr>
        <w:numPr>
          <w:ilvl w:val="1"/>
          <w:numId w:val="7"/>
        </w:numPr>
        <w:spacing w:after="60" w:before="60" w:lineRule="auto"/>
        <w:ind w:left="1440" w:hanging="360"/>
        <w:jc w:val="both"/>
        <w:rPr/>
      </w:pPr>
      <w:r w:rsidDel="00000000" w:rsidR="00000000" w:rsidRPr="00000000">
        <w:rPr>
          <w:rtl w:val="0"/>
        </w:rPr>
        <w:t xml:space="preserve">A logo do site;</w:t>
      </w:r>
    </w:p>
    <w:p w:rsidR="00000000" w:rsidDel="00000000" w:rsidP="00000000" w:rsidRDefault="00000000" w:rsidRPr="00000000" w14:paraId="000003BF">
      <w:pPr>
        <w:numPr>
          <w:ilvl w:val="1"/>
          <w:numId w:val="7"/>
        </w:numPr>
        <w:spacing w:after="60" w:before="60" w:lineRule="auto"/>
        <w:ind w:left="1440" w:hanging="360"/>
        <w:jc w:val="both"/>
        <w:rPr/>
      </w:pPr>
      <w:r w:rsidDel="00000000" w:rsidR="00000000" w:rsidRPr="00000000">
        <w:rPr>
          <w:rtl w:val="0"/>
        </w:rPr>
        <w:t xml:space="preserve">A identificação do usuário, que poderá ser duas possibilidades:</w:t>
      </w:r>
    </w:p>
    <w:p w:rsidR="00000000" w:rsidDel="00000000" w:rsidP="00000000" w:rsidRDefault="00000000" w:rsidRPr="00000000" w14:paraId="000003C0">
      <w:pPr>
        <w:numPr>
          <w:ilvl w:val="2"/>
          <w:numId w:val="7"/>
        </w:numPr>
        <w:spacing w:after="60" w:before="60" w:lineRule="auto"/>
        <w:ind w:left="2160" w:hanging="360"/>
        <w:jc w:val="both"/>
        <w:rPr/>
      </w:pPr>
      <w:r w:rsidDel="00000000" w:rsidR="00000000" w:rsidRPr="00000000">
        <w:rPr>
          <w:rtl w:val="0"/>
        </w:rPr>
        <w:t xml:space="preserve">Usuário não logado no sistema: Olá Visitante;</w:t>
      </w:r>
    </w:p>
    <w:p w:rsidR="00000000" w:rsidDel="00000000" w:rsidP="00000000" w:rsidRDefault="00000000" w:rsidRPr="00000000" w14:paraId="000003C1">
      <w:pPr>
        <w:numPr>
          <w:ilvl w:val="2"/>
          <w:numId w:val="7"/>
        </w:numPr>
        <w:spacing w:after="60" w:before="60" w:lineRule="auto"/>
        <w:ind w:left="2160" w:hanging="360"/>
        <w:jc w:val="both"/>
        <w:rPr/>
      </w:pPr>
      <w:r w:rsidDel="00000000" w:rsidR="00000000" w:rsidRPr="00000000">
        <w:rPr>
          <w:rtl w:val="0"/>
        </w:rPr>
        <w:t xml:space="preserve">Usuário logado no sistema: Olá Nome_do_Usuário.</w:t>
      </w:r>
    </w:p>
    <w:p w:rsidR="00000000" w:rsidDel="00000000" w:rsidP="00000000" w:rsidRDefault="00000000" w:rsidRPr="00000000" w14:paraId="000003C2">
      <w:pPr>
        <w:numPr>
          <w:ilvl w:val="1"/>
          <w:numId w:val="7"/>
        </w:numPr>
        <w:spacing w:after="60" w:before="60" w:lineRule="auto"/>
        <w:ind w:left="1440" w:hanging="360"/>
        <w:jc w:val="both"/>
        <w:rPr/>
      </w:pPr>
      <w:r w:rsidDel="00000000" w:rsidR="00000000" w:rsidRPr="00000000">
        <w:rPr>
          <w:rtl w:val="0"/>
        </w:rPr>
        <w:t xml:space="preserve">Link para o usuário efetuar o login;</w:t>
      </w:r>
    </w:p>
    <w:p w:rsidR="00000000" w:rsidDel="00000000" w:rsidP="00000000" w:rsidRDefault="00000000" w:rsidRPr="00000000" w14:paraId="000003C3">
      <w:pPr>
        <w:numPr>
          <w:ilvl w:val="1"/>
          <w:numId w:val="7"/>
        </w:numPr>
        <w:spacing w:after="60" w:before="60" w:lineRule="auto"/>
        <w:ind w:left="1440" w:hanging="360"/>
        <w:jc w:val="both"/>
        <w:rPr/>
      </w:pPr>
      <w:r w:rsidDel="00000000" w:rsidR="00000000" w:rsidRPr="00000000">
        <w:rPr>
          <w:rtl w:val="0"/>
        </w:rPr>
        <w:t xml:space="preserve">Barra de menus disposta no canto superior esquerdo.</w:t>
      </w:r>
    </w:p>
    <w:p w:rsidR="00000000" w:rsidDel="00000000" w:rsidP="00000000" w:rsidRDefault="00000000" w:rsidRPr="00000000" w14:paraId="000003C4">
      <w:pPr>
        <w:numPr>
          <w:ilvl w:val="0"/>
          <w:numId w:val="7"/>
        </w:numPr>
        <w:spacing w:after="60" w:before="60" w:lineRule="auto"/>
        <w:ind w:left="720" w:hanging="360"/>
        <w:jc w:val="both"/>
        <w:rPr/>
      </w:pPr>
      <w:r w:rsidDel="00000000" w:rsidR="00000000" w:rsidRPr="00000000">
        <w:rPr>
          <w:rtl w:val="0"/>
        </w:rPr>
        <w:t xml:space="preserve">O menu constante na barra será exibido conforme o perfil de usuário:</w:t>
      </w:r>
    </w:p>
    <w:p w:rsidR="00000000" w:rsidDel="00000000" w:rsidP="00000000" w:rsidRDefault="00000000" w:rsidRPr="00000000" w14:paraId="000003C5">
      <w:pPr>
        <w:numPr>
          <w:ilvl w:val="1"/>
          <w:numId w:val="7"/>
        </w:numPr>
        <w:spacing w:after="60" w:before="60" w:lineRule="auto"/>
        <w:ind w:left="1440" w:hanging="360"/>
        <w:jc w:val="both"/>
        <w:rPr/>
      </w:pPr>
      <w:r w:rsidDel="00000000" w:rsidR="00000000" w:rsidRPr="00000000">
        <w:rPr>
          <w:rtl w:val="0"/>
        </w:rPr>
        <w:t xml:space="preserve">Usuário não logado no sistema:</w:t>
      </w:r>
    </w:p>
    <w:p w:rsidR="00000000" w:rsidDel="00000000" w:rsidP="00000000" w:rsidRDefault="00000000" w:rsidRPr="00000000" w14:paraId="000003C6">
      <w:pPr>
        <w:numPr>
          <w:ilvl w:val="2"/>
          <w:numId w:val="7"/>
        </w:numPr>
        <w:spacing w:after="60" w:before="60" w:lineRule="auto"/>
        <w:ind w:left="2160" w:hanging="360"/>
        <w:jc w:val="both"/>
        <w:rPr/>
      </w:pPr>
      <w:r w:rsidDel="00000000" w:rsidR="00000000" w:rsidRPr="00000000">
        <w:rPr>
          <w:rtl w:val="0"/>
        </w:rPr>
        <w:t xml:space="preserve">Pets – link para todos os animais disponíveis para adoção;</w:t>
      </w:r>
    </w:p>
    <w:p w:rsidR="00000000" w:rsidDel="00000000" w:rsidP="00000000" w:rsidRDefault="00000000" w:rsidRPr="00000000" w14:paraId="000003C7">
      <w:pPr>
        <w:numPr>
          <w:ilvl w:val="2"/>
          <w:numId w:val="7"/>
        </w:numPr>
        <w:spacing w:after="60" w:before="60" w:lineRule="auto"/>
        <w:ind w:left="2160" w:hanging="360"/>
        <w:jc w:val="both"/>
        <w:rPr/>
      </w:pPr>
      <w:r w:rsidDel="00000000" w:rsidR="00000000" w:rsidRPr="00000000">
        <w:rPr>
          <w:rtl w:val="0"/>
        </w:rPr>
        <w:t xml:space="preserve">EM BREVE – </w:t>
      </w:r>
      <w:r w:rsidDel="00000000" w:rsidR="00000000" w:rsidRPr="00000000">
        <w:rPr>
          <w:i w:val="1"/>
          <w:rtl w:val="0"/>
        </w:rPr>
        <w:t xml:space="preserve">Sobre Nós</w:t>
      </w:r>
      <w:r w:rsidDel="00000000" w:rsidR="00000000" w:rsidRPr="00000000">
        <w:rPr>
          <w:rtl w:val="0"/>
        </w:rPr>
        <w:t xml:space="preserve">;</w:t>
      </w:r>
    </w:p>
    <w:p w:rsidR="00000000" w:rsidDel="00000000" w:rsidP="00000000" w:rsidRDefault="00000000" w:rsidRPr="00000000" w14:paraId="000003C8">
      <w:pPr>
        <w:numPr>
          <w:ilvl w:val="2"/>
          <w:numId w:val="7"/>
        </w:numPr>
        <w:spacing w:after="60" w:before="60" w:lineRule="auto"/>
        <w:ind w:left="2160" w:hanging="360"/>
        <w:jc w:val="both"/>
        <w:rPr/>
      </w:pPr>
      <w:r w:rsidDel="00000000" w:rsidR="00000000" w:rsidRPr="00000000">
        <w:rPr>
          <w:rtl w:val="0"/>
        </w:rPr>
        <w:t xml:space="preserve">Fale Conosco – link para entrar em contato com a equipe mantenedora do site;</w:t>
      </w:r>
    </w:p>
    <w:p w:rsidR="00000000" w:rsidDel="00000000" w:rsidP="00000000" w:rsidRDefault="00000000" w:rsidRPr="00000000" w14:paraId="000003C9">
      <w:pPr>
        <w:numPr>
          <w:ilvl w:val="2"/>
          <w:numId w:val="7"/>
        </w:numPr>
        <w:spacing w:after="60" w:before="60" w:lineRule="auto"/>
        <w:ind w:left="2160" w:hanging="360"/>
        <w:jc w:val="both"/>
        <w:rPr/>
      </w:pPr>
      <w:r w:rsidDel="00000000" w:rsidR="00000000" w:rsidRPr="00000000">
        <w:rPr>
          <w:rtl w:val="0"/>
        </w:rPr>
        <w:t xml:space="preserve">Home – link para a página principal do sistema.</w:t>
      </w:r>
    </w:p>
    <w:p w:rsidR="00000000" w:rsidDel="00000000" w:rsidP="00000000" w:rsidRDefault="00000000" w:rsidRPr="00000000" w14:paraId="000003CA">
      <w:pPr>
        <w:numPr>
          <w:ilvl w:val="1"/>
          <w:numId w:val="7"/>
        </w:numPr>
        <w:spacing w:after="60" w:before="60" w:lineRule="auto"/>
        <w:ind w:left="1440" w:hanging="360"/>
        <w:jc w:val="both"/>
        <w:rPr/>
      </w:pPr>
      <w:r w:rsidDel="00000000" w:rsidR="00000000" w:rsidRPr="00000000">
        <w:rPr>
          <w:rtl w:val="0"/>
        </w:rPr>
        <w:t xml:space="preserve">Usuário logado no sistema:</w:t>
      </w:r>
    </w:p>
    <w:p w:rsidR="00000000" w:rsidDel="00000000" w:rsidP="00000000" w:rsidRDefault="00000000" w:rsidRPr="00000000" w14:paraId="000003CB">
      <w:pPr>
        <w:numPr>
          <w:ilvl w:val="2"/>
          <w:numId w:val="7"/>
        </w:numPr>
        <w:spacing w:after="60" w:before="60" w:lineRule="auto"/>
        <w:ind w:left="2160" w:hanging="360"/>
        <w:jc w:val="both"/>
        <w:rPr/>
      </w:pPr>
      <w:r w:rsidDel="00000000" w:rsidR="00000000" w:rsidRPr="00000000">
        <w:rPr>
          <w:rtl w:val="0"/>
        </w:rPr>
        <w:t xml:space="preserve">Pets – link para todos os animais disponíveis para adoção;</w:t>
      </w:r>
    </w:p>
    <w:p w:rsidR="00000000" w:rsidDel="00000000" w:rsidP="00000000" w:rsidRDefault="00000000" w:rsidRPr="00000000" w14:paraId="000003CC">
      <w:pPr>
        <w:numPr>
          <w:ilvl w:val="2"/>
          <w:numId w:val="7"/>
        </w:numPr>
        <w:spacing w:after="60" w:before="60" w:lineRule="auto"/>
        <w:ind w:left="2160" w:hanging="360"/>
        <w:jc w:val="both"/>
        <w:rPr/>
      </w:pPr>
      <w:r w:rsidDel="00000000" w:rsidR="00000000" w:rsidRPr="00000000">
        <w:rPr>
          <w:rtl w:val="0"/>
        </w:rPr>
        <w:t xml:space="preserve">ONGs e Abrigos – link para relação de ONGs e Abrigos cadastrados;</w:t>
      </w:r>
    </w:p>
    <w:p w:rsidR="00000000" w:rsidDel="00000000" w:rsidP="00000000" w:rsidRDefault="00000000" w:rsidRPr="00000000" w14:paraId="000003CD">
      <w:pPr>
        <w:numPr>
          <w:ilvl w:val="2"/>
          <w:numId w:val="7"/>
        </w:numPr>
        <w:spacing w:after="60" w:before="60" w:lineRule="auto"/>
        <w:ind w:left="2160" w:hanging="360"/>
        <w:jc w:val="both"/>
        <w:rPr/>
      </w:pPr>
      <w:r w:rsidDel="00000000" w:rsidR="00000000" w:rsidRPr="00000000">
        <w:rPr>
          <w:rtl w:val="0"/>
        </w:rPr>
        <w:t xml:space="preserve">Parceiros – link para informações de como o usuário poderá tornar-se um benfeitor;</w:t>
      </w:r>
    </w:p>
    <w:p w:rsidR="00000000" w:rsidDel="00000000" w:rsidP="00000000" w:rsidRDefault="00000000" w:rsidRPr="00000000" w14:paraId="000003CE">
      <w:pPr>
        <w:numPr>
          <w:ilvl w:val="2"/>
          <w:numId w:val="7"/>
        </w:numPr>
        <w:spacing w:after="60" w:before="60" w:lineRule="auto"/>
        <w:ind w:left="2160" w:hanging="360"/>
        <w:jc w:val="both"/>
        <w:rPr/>
      </w:pPr>
      <w:r w:rsidDel="00000000" w:rsidR="00000000" w:rsidRPr="00000000">
        <w:rPr>
          <w:rtl w:val="0"/>
        </w:rPr>
        <w:t xml:space="preserve">Doar Pet – link para publicação de pet para adoção;</w:t>
      </w:r>
    </w:p>
    <w:p w:rsidR="00000000" w:rsidDel="00000000" w:rsidP="00000000" w:rsidRDefault="00000000" w:rsidRPr="00000000" w14:paraId="000003CF">
      <w:pPr>
        <w:numPr>
          <w:ilvl w:val="2"/>
          <w:numId w:val="7"/>
        </w:numPr>
        <w:spacing w:after="60" w:before="60" w:lineRule="auto"/>
        <w:ind w:left="2160" w:hanging="360"/>
        <w:jc w:val="both"/>
        <w:rPr/>
      </w:pPr>
      <w:r w:rsidDel="00000000" w:rsidR="00000000" w:rsidRPr="00000000">
        <w:rPr>
          <w:rtl w:val="0"/>
        </w:rPr>
        <w:t xml:space="preserve">EM BREVE – </w:t>
      </w:r>
      <w:r w:rsidDel="00000000" w:rsidR="00000000" w:rsidRPr="00000000">
        <w:rPr>
          <w:i w:val="1"/>
          <w:rtl w:val="0"/>
        </w:rPr>
        <w:t xml:space="preserve">Sobre Nós</w:t>
      </w:r>
      <w:r w:rsidDel="00000000" w:rsidR="00000000" w:rsidRPr="00000000">
        <w:rPr>
          <w:rtl w:val="0"/>
        </w:rPr>
        <w:t xml:space="preserve">;</w:t>
      </w:r>
    </w:p>
    <w:p w:rsidR="00000000" w:rsidDel="00000000" w:rsidP="00000000" w:rsidRDefault="00000000" w:rsidRPr="00000000" w14:paraId="000003D0">
      <w:pPr>
        <w:numPr>
          <w:ilvl w:val="2"/>
          <w:numId w:val="7"/>
        </w:numPr>
        <w:spacing w:after="60" w:before="60" w:lineRule="auto"/>
        <w:ind w:left="2160" w:hanging="360"/>
        <w:jc w:val="both"/>
        <w:rPr/>
      </w:pPr>
      <w:r w:rsidDel="00000000" w:rsidR="00000000" w:rsidRPr="00000000">
        <w:rPr>
          <w:rtl w:val="0"/>
        </w:rPr>
        <w:t xml:space="preserve">EM BREVE – </w:t>
      </w:r>
      <w:r w:rsidDel="00000000" w:rsidR="00000000" w:rsidRPr="00000000">
        <w:rPr>
          <w:i w:val="1"/>
          <w:rtl w:val="0"/>
        </w:rPr>
        <w:t xml:space="preserve">Apadrinhar</w:t>
      </w:r>
      <w:r w:rsidDel="00000000" w:rsidR="00000000" w:rsidRPr="00000000">
        <w:rPr>
          <w:rtl w:val="0"/>
        </w:rPr>
        <w:t xml:space="preserve">;</w:t>
      </w:r>
    </w:p>
    <w:p w:rsidR="00000000" w:rsidDel="00000000" w:rsidP="00000000" w:rsidRDefault="00000000" w:rsidRPr="00000000" w14:paraId="000003D1">
      <w:pPr>
        <w:numPr>
          <w:ilvl w:val="2"/>
          <w:numId w:val="7"/>
        </w:numPr>
        <w:spacing w:after="60" w:before="60" w:lineRule="auto"/>
        <w:ind w:left="2160" w:hanging="360"/>
        <w:jc w:val="both"/>
        <w:rPr/>
      </w:pPr>
      <w:r w:rsidDel="00000000" w:rsidR="00000000" w:rsidRPr="00000000">
        <w:rPr>
          <w:rtl w:val="0"/>
        </w:rPr>
        <w:t xml:space="preserve">Fale Conosco – link para entrar em contato com a equipe mantenedora do site.</w:t>
      </w:r>
    </w:p>
    <w:p w:rsidR="00000000" w:rsidDel="00000000" w:rsidP="00000000" w:rsidRDefault="00000000" w:rsidRPr="00000000" w14:paraId="000003D2">
      <w:pPr>
        <w:spacing w:after="60" w:before="60" w:lineRule="auto"/>
        <w:ind w:left="2160" w:firstLine="0"/>
        <w:jc w:val="both"/>
        <w:rPr/>
      </w:pPr>
      <w:r w:rsidDel="00000000" w:rsidR="00000000" w:rsidRPr="00000000">
        <w:rPr>
          <w:rtl w:val="0"/>
        </w:rPr>
      </w:r>
    </w:p>
    <w:p w:rsidR="00000000" w:rsidDel="00000000" w:rsidP="00000000" w:rsidRDefault="00000000" w:rsidRPr="00000000" w14:paraId="000003D3">
      <w:pPr>
        <w:spacing w:after="60" w:before="60" w:lineRule="auto"/>
        <w:jc w:val="both"/>
        <w:rPr/>
      </w:pPr>
      <w:r w:rsidDel="00000000" w:rsidR="00000000" w:rsidRPr="00000000">
        <w:rPr>
          <w:rtl w:val="0"/>
        </w:rPr>
      </w:r>
    </w:p>
    <w:p w:rsidR="00000000" w:rsidDel="00000000" w:rsidP="00000000" w:rsidRDefault="00000000" w:rsidRPr="00000000" w14:paraId="000003D4">
      <w:pPr>
        <w:spacing w:after="60" w:before="60" w:lineRule="auto"/>
        <w:ind w:left="2160" w:firstLine="0"/>
        <w:jc w:val="both"/>
        <w:rPr/>
      </w:pPr>
      <w:r w:rsidDel="00000000" w:rsidR="00000000" w:rsidRPr="00000000">
        <w:rPr>
          <w:rtl w:val="0"/>
        </w:rPr>
      </w:r>
    </w:p>
    <w:p w:rsidR="00000000" w:rsidDel="00000000" w:rsidP="00000000" w:rsidRDefault="00000000" w:rsidRPr="00000000" w14:paraId="000003D5">
      <w:pPr>
        <w:spacing w:after="60" w:before="60" w:lineRule="auto"/>
        <w:jc w:val="both"/>
        <w:rPr>
          <w:color w:val="8eaadb"/>
        </w:rPr>
      </w:pPr>
      <w:r w:rsidDel="00000000" w:rsidR="00000000" w:rsidRPr="00000000">
        <w:rPr>
          <w:rtl w:val="0"/>
        </w:rPr>
      </w:r>
    </w:p>
    <w:p w:rsidR="00000000" w:rsidDel="00000000" w:rsidP="00000000" w:rsidRDefault="00000000" w:rsidRPr="00000000" w14:paraId="000003D6">
      <w:pPr>
        <w:spacing w:after="60" w:before="60" w:lineRule="auto"/>
        <w:jc w:val="both"/>
        <w:rPr>
          <w:color w:val="8eaadb"/>
        </w:rPr>
      </w:pPr>
      <w:r w:rsidDel="00000000" w:rsidR="00000000" w:rsidRPr="00000000">
        <w:rPr>
          <w:rtl w:val="0"/>
        </w:rPr>
      </w:r>
    </w:p>
    <w:p w:rsidR="00000000" w:rsidDel="00000000" w:rsidP="00000000" w:rsidRDefault="00000000" w:rsidRPr="00000000" w14:paraId="000003D7">
      <w:pPr>
        <w:pStyle w:val="Heading4"/>
        <w:rPr/>
      </w:pPr>
      <w:bookmarkStart w:colFirst="0" w:colLast="0" w:name="_2nusc19" w:id="85"/>
      <w:bookmarkEnd w:id="85"/>
      <w:r w:rsidDel="00000000" w:rsidR="00000000" w:rsidRPr="00000000">
        <w:rPr>
          <w:rtl w:val="0"/>
        </w:rPr>
        <w:t xml:space="preserve">Home &lt;home &gt;</w:t>
      </w:r>
    </w:p>
    <w:p w:rsidR="00000000" w:rsidDel="00000000" w:rsidP="00000000" w:rsidRDefault="00000000" w:rsidRPr="00000000" w14:paraId="000003D8">
      <w:pPr>
        <w:spacing w:after="60" w:before="60" w:lineRule="auto"/>
        <w:rPr/>
      </w:pPr>
      <w:r w:rsidDel="00000000" w:rsidR="00000000" w:rsidRPr="00000000">
        <w:rPr>
          <w:rtl w:val="0"/>
        </w:rPr>
      </w:r>
    </w:p>
    <w:p w:rsidR="00000000" w:rsidDel="00000000" w:rsidP="00000000" w:rsidRDefault="00000000" w:rsidRPr="00000000" w14:paraId="000003D9">
      <w:pPr>
        <w:spacing w:after="60" w:before="60" w:lineRule="auto"/>
        <w:rPr/>
      </w:pPr>
      <w:r w:rsidDel="00000000" w:rsidR="00000000" w:rsidRPr="00000000">
        <w:rPr/>
        <w:drawing>
          <wp:inline distB="0" distT="0" distL="0" distR="0">
            <wp:extent cx="5612130" cy="5422900"/>
            <wp:effectExtent b="0" l="0" r="0" t="0"/>
            <wp:docPr id="2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b w:val="1"/>
          <w:sz w:val="24"/>
          <w:szCs w:val="24"/>
        </w:rPr>
      </w:pPr>
      <w:r w:rsidDel="00000000" w:rsidR="00000000" w:rsidRPr="00000000">
        <w:rPr>
          <w:rtl w:val="0"/>
        </w:rPr>
      </w:r>
    </w:p>
    <w:p w:rsidR="00000000" w:rsidDel="00000000" w:rsidP="00000000" w:rsidRDefault="00000000" w:rsidRPr="00000000" w14:paraId="000003DB">
      <w:pPr>
        <w:rPr>
          <w:b w:val="1"/>
        </w:rPr>
      </w:pPr>
      <w:r w:rsidDel="00000000" w:rsidR="00000000" w:rsidRPr="00000000">
        <w:rPr>
          <w:b w:val="1"/>
          <w:rtl w:val="0"/>
        </w:rPr>
        <w:t xml:space="preserve">Informações críticas da interface</w:t>
      </w:r>
    </w:p>
    <w:p w:rsidR="00000000" w:rsidDel="00000000" w:rsidP="00000000" w:rsidRDefault="00000000" w:rsidRPr="00000000" w14:paraId="000003DC">
      <w:pPr>
        <w:numPr>
          <w:ilvl w:val="0"/>
          <w:numId w:val="7"/>
        </w:numPr>
        <w:spacing w:after="60" w:before="60" w:lineRule="auto"/>
        <w:ind w:left="720" w:hanging="360"/>
        <w:jc w:val="both"/>
        <w:rPr/>
      </w:pPr>
      <w:r w:rsidDel="00000000" w:rsidR="00000000" w:rsidRPr="00000000">
        <w:rPr>
          <w:rtl w:val="0"/>
        </w:rPr>
        <w:t xml:space="preserve">Como primeiro elemento, a tela deverá conter um mecanismo de busca de animais cadastrados, os quais serão listados conforme filtros previamente selecionados;</w:t>
      </w:r>
    </w:p>
    <w:p w:rsidR="00000000" w:rsidDel="00000000" w:rsidP="00000000" w:rsidRDefault="00000000" w:rsidRPr="00000000" w14:paraId="000003DD">
      <w:pPr>
        <w:numPr>
          <w:ilvl w:val="0"/>
          <w:numId w:val="7"/>
        </w:numPr>
        <w:spacing w:after="60" w:before="60" w:lineRule="auto"/>
        <w:ind w:left="720" w:hanging="360"/>
        <w:jc w:val="both"/>
        <w:rPr/>
      </w:pPr>
      <w:r w:rsidDel="00000000" w:rsidR="00000000" w:rsidRPr="00000000">
        <w:rPr>
          <w:rtl w:val="0"/>
        </w:rPr>
        <w:t xml:space="preserve">A tela deve possuir botões de links para as funcionalidades principais do sistema que são:</w:t>
      </w:r>
    </w:p>
    <w:p w:rsidR="00000000" w:rsidDel="00000000" w:rsidP="00000000" w:rsidRDefault="00000000" w:rsidRPr="00000000" w14:paraId="000003DE">
      <w:pPr>
        <w:numPr>
          <w:ilvl w:val="1"/>
          <w:numId w:val="7"/>
        </w:numPr>
        <w:spacing w:after="60" w:before="60" w:lineRule="auto"/>
        <w:ind w:left="1440" w:hanging="360"/>
        <w:jc w:val="both"/>
        <w:rPr/>
      </w:pPr>
      <w:r w:rsidDel="00000000" w:rsidR="00000000" w:rsidRPr="00000000">
        <w:rPr>
          <w:rtl w:val="0"/>
        </w:rPr>
        <w:t xml:space="preserve">Adotar um animal;</w:t>
      </w:r>
    </w:p>
    <w:p w:rsidR="00000000" w:rsidDel="00000000" w:rsidP="00000000" w:rsidRDefault="00000000" w:rsidRPr="00000000" w14:paraId="000003DF">
      <w:pPr>
        <w:numPr>
          <w:ilvl w:val="1"/>
          <w:numId w:val="7"/>
        </w:numPr>
        <w:spacing w:after="60" w:before="60" w:lineRule="auto"/>
        <w:ind w:left="1440" w:hanging="360"/>
        <w:jc w:val="both"/>
        <w:rPr/>
      </w:pPr>
      <w:r w:rsidDel="00000000" w:rsidR="00000000" w:rsidRPr="00000000">
        <w:rPr>
          <w:rtl w:val="0"/>
        </w:rPr>
        <w:t xml:space="preserve">Disponibilizar um animal para adoção;</w:t>
      </w:r>
    </w:p>
    <w:p w:rsidR="00000000" w:rsidDel="00000000" w:rsidP="00000000" w:rsidRDefault="00000000" w:rsidRPr="00000000" w14:paraId="000003E0">
      <w:pPr>
        <w:numPr>
          <w:ilvl w:val="1"/>
          <w:numId w:val="7"/>
        </w:numPr>
        <w:spacing w:after="60" w:before="60" w:lineRule="auto"/>
        <w:ind w:left="1440" w:hanging="360"/>
        <w:jc w:val="both"/>
        <w:rPr/>
      </w:pPr>
      <w:r w:rsidDel="00000000" w:rsidR="00000000" w:rsidRPr="00000000">
        <w:rPr>
          <w:rtl w:val="0"/>
        </w:rPr>
        <w:t xml:space="preserve">Visualizar dados das ONGs e Abrigos;</w:t>
      </w:r>
    </w:p>
    <w:p w:rsidR="00000000" w:rsidDel="00000000" w:rsidP="00000000" w:rsidRDefault="00000000" w:rsidRPr="00000000" w14:paraId="000003E1">
      <w:pPr>
        <w:numPr>
          <w:ilvl w:val="1"/>
          <w:numId w:val="7"/>
        </w:numPr>
        <w:spacing w:after="60" w:before="60" w:lineRule="auto"/>
        <w:ind w:left="1440" w:hanging="360"/>
        <w:jc w:val="both"/>
        <w:rPr/>
      </w:pPr>
      <w:r w:rsidDel="00000000" w:rsidR="00000000" w:rsidRPr="00000000">
        <w:rPr>
          <w:rtl w:val="0"/>
        </w:rPr>
        <w:t xml:space="preserve">Possibilidades e formas de como se tornar um parceiro.</w:t>
      </w:r>
    </w:p>
    <w:p w:rsidR="00000000" w:rsidDel="00000000" w:rsidP="00000000" w:rsidRDefault="00000000" w:rsidRPr="00000000" w14:paraId="000003E2">
      <w:pPr>
        <w:numPr>
          <w:ilvl w:val="0"/>
          <w:numId w:val="8"/>
        </w:numPr>
        <w:spacing w:after="60" w:before="60" w:lineRule="auto"/>
        <w:ind w:left="720" w:hanging="360"/>
        <w:jc w:val="both"/>
        <w:rPr/>
      </w:pPr>
      <w:r w:rsidDel="00000000" w:rsidR="00000000" w:rsidRPr="00000000">
        <w:rPr>
          <w:rtl w:val="0"/>
        </w:rPr>
        <w:t xml:space="preserve">Painel de publicações relevantes. Este mudará automaticamente constando as publicações mais recentes.</w:t>
      </w:r>
    </w:p>
    <w:p w:rsidR="00000000" w:rsidDel="00000000" w:rsidP="00000000" w:rsidRDefault="00000000" w:rsidRPr="00000000" w14:paraId="000003E3">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4">
      <w:pPr>
        <w:pStyle w:val="Heading4"/>
        <w:rPr>
          <w:color w:val="808080"/>
        </w:rPr>
      </w:pPr>
      <w:bookmarkStart w:colFirst="0" w:colLast="0" w:name="_1302m92" w:id="86"/>
      <w:bookmarkEnd w:id="86"/>
      <w:r w:rsidDel="00000000" w:rsidR="00000000" w:rsidRPr="00000000">
        <w:rPr>
          <w:rtl w:val="0"/>
        </w:rPr>
        <w:t xml:space="preserve">Login </w:t>
      </w:r>
      <w:r w:rsidDel="00000000" w:rsidR="00000000" w:rsidRPr="00000000">
        <w:rPr>
          <w:color w:val="808080"/>
          <w:rtl w:val="0"/>
        </w:rPr>
        <w:t xml:space="preserve">&lt;login&gt;</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spacing w:after="60" w:before="60" w:lineRule="auto"/>
        <w:jc w:val="both"/>
        <w:rPr/>
      </w:pPr>
      <w:r w:rsidDel="00000000" w:rsidR="00000000" w:rsidRPr="00000000">
        <w:rPr/>
        <w:drawing>
          <wp:inline distB="0" distT="0" distL="0" distR="0">
            <wp:extent cx="5612130" cy="2724150"/>
            <wp:effectExtent b="0" l="0" r="0" t="0"/>
            <wp:docPr id="2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61213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b w:val="1"/>
          <w:sz w:val="24"/>
          <w:szCs w:val="24"/>
        </w:rPr>
      </w:pPr>
      <w:r w:rsidDel="00000000" w:rsidR="00000000" w:rsidRPr="00000000">
        <w:rPr>
          <w:rtl w:val="0"/>
        </w:rPr>
      </w:r>
    </w:p>
    <w:p w:rsidR="00000000" w:rsidDel="00000000" w:rsidP="00000000" w:rsidRDefault="00000000" w:rsidRPr="00000000" w14:paraId="000003E8">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3E9">
      <w:pPr>
        <w:numPr>
          <w:ilvl w:val="0"/>
          <w:numId w:val="7"/>
        </w:numPr>
        <w:spacing w:after="60" w:before="60" w:lineRule="auto"/>
        <w:ind w:left="720" w:hanging="360"/>
        <w:jc w:val="both"/>
        <w:rPr/>
      </w:pPr>
      <w:r w:rsidDel="00000000" w:rsidR="00000000" w:rsidRPr="00000000">
        <w:rPr>
          <w:rtl w:val="0"/>
        </w:rPr>
        <w:t xml:space="preserve">A tela deve conter a logo disposta de forma centralizada;</w:t>
      </w:r>
    </w:p>
    <w:p w:rsidR="00000000" w:rsidDel="00000000" w:rsidP="00000000" w:rsidRDefault="00000000" w:rsidRPr="00000000" w14:paraId="000003EA">
      <w:pPr>
        <w:numPr>
          <w:ilvl w:val="0"/>
          <w:numId w:val="7"/>
        </w:numPr>
        <w:spacing w:after="60" w:before="60" w:lineRule="auto"/>
        <w:ind w:left="720" w:hanging="360"/>
        <w:jc w:val="both"/>
        <w:rPr/>
      </w:pPr>
      <w:r w:rsidDel="00000000" w:rsidR="00000000" w:rsidRPr="00000000">
        <w:rPr>
          <w:rtl w:val="0"/>
        </w:rPr>
        <w:t xml:space="preserve">Um campo para informação do e-mail;</w:t>
      </w:r>
    </w:p>
    <w:p w:rsidR="00000000" w:rsidDel="00000000" w:rsidP="00000000" w:rsidRDefault="00000000" w:rsidRPr="00000000" w14:paraId="000003EB">
      <w:pPr>
        <w:numPr>
          <w:ilvl w:val="0"/>
          <w:numId w:val="7"/>
        </w:numPr>
        <w:spacing w:after="60" w:before="60" w:lineRule="auto"/>
        <w:ind w:left="720" w:hanging="360"/>
        <w:jc w:val="both"/>
        <w:rPr/>
      </w:pPr>
      <w:r w:rsidDel="00000000" w:rsidR="00000000" w:rsidRPr="00000000">
        <w:rPr>
          <w:rtl w:val="0"/>
        </w:rPr>
        <w:t xml:space="preserve">Um campo para informação da senha;</w:t>
      </w:r>
    </w:p>
    <w:p w:rsidR="00000000" w:rsidDel="00000000" w:rsidP="00000000" w:rsidRDefault="00000000" w:rsidRPr="00000000" w14:paraId="000003EC">
      <w:pPr>
        <w:numPr>
          <w:ilvl w:val="0"/>
          <w:numId w:val="7"/>
        </w:numPr>
        <w:spacing w:after="60" w:before="60" w:lineRule="auto"/>
        <w:ind w:left="720" w:hanging="360"/>
        <w:jc w:val="both"/>
        <w:rPr/>
      </w:pPr>
      <w:r w:rsidDel="00000000" w:rsidR="00000000" w:rsidRPr="00000000">
        <w:rPr>
          <w:rtl w:val="0"/>
        </w:rPr>
        <w:t xml:space="preserve">Um link para recuperação da senha;</w:t>
      </w:r>
    </w:p>
    <w:p w:rsidR="00000000" w:rsidDel="00000000" w:rsidP="00000000" w:rsidRDefault="00000000" w:rsidRPr="00000000" w14:paraId="000003ED">
      <w:pPr>
        <w:numPr>
          <w:ilvl w:val="0"/>
          <w:numId w:val="7"/>
        </w:numPr>
        <w:spacing w:after="60" w:before="60" w:lineRule="auto"/>
        <w:ind w:left="720" w:hanging="360"/>
        <w:jc w:val="both"/>
        <w:rPr/>
      </w:pPr>
      <w:r w:rsidDel="00000000" w:rsidR="00000000" w:rsidRPr="00000000">
        <w:rPr>
          <w:rtl w:val="0"/>
        </w:rPr>
        <w:t xml:space="preserve">Um botão para entrar no sistema;</w:t>
      </w:r>
    </w:p>
    <w:p w:rsidR="00000000" w:rsidDel="00000000" w:rsidP="00000000" w:rsidRDefault="00000000" w:rsidRPr="00000000" w14:paraId="000003EE">
      <w:pPr>
        <w:numPr>
          <w:ilvl w:val="0"/>
          <w:numId w:val="7"/>
        </w:numPr>
        <w:spacing w:after="60" w:before="60" w:lineRule="auto"/>
        <w:ind w:left="720" w:hanging="360"/>
        <w:jc w:val="both"/>
        <w:rPr/>
      </w:pPr>
      <w:r w:rsidDel="00000000" w:rsidR="00000000" w:rsidRPr="00000000">
        <w:rPr>
          <w:rtl w:val="0"/>
        </w:rPr>
        <w:t xml:space="preserve">Um link para o cadastro de novo usuário.</w:t>
      </w:r>
    </w:p>
    <w:p w:rsidR="00000000" w:rsidDel="00000000" w:rsidP="00000000" w:rsidRDefault="00000000" w:rsidRPr="00000000" w14:paraId="000003EF">
      <w:pPr>
        <w:spacing w:after="60" w:before="60" w:lineRule="auto"/>
        <w:ind w:left="720" w:firstLine="0"/>
        <w:jc w:val="both"/>
        <w:rPr/>
      </w:pPr>
      <w:r w:rsidDel="00000000" w:rsidR="00000000" w:rsidRPr="00000000">
        <w:rPr>
          <w:rtl w:val="0"/>
        </w:rPr>
      </w:r>
    </w:p>
    <w:p w:rsidR="00000000" w:rsidDel="00000000" w:rsidP="00000000" w:rsidRDefault="00000000" w:rsidRPr="00000000" w14:paraId="000003F0">
      <w:pPr>
        <w:pStyle w:val="Heading4"/>
        <w:rPr>
          <w:color w:val="808080"/>
        </w:rPr>
      </w:pPr>
      <w:bookmarkStart w:colFirst="0" w:colLast="0" w:name="_3mzq4wv" w:id="87"/>
      <w:bookmarkEnd w:id="87"/>
      <w:r w:rsidDel="00000000" w:rsidR="00000000" w:rsidRPr="00000000">
        <w:rPr>
          <w:rtl w:val="0"/>
        </w:rPr>
        <w:t xml:space="preserve">Recuperar a senha </w:t>
      </w:r>
      <w:r w:rsidDel="00000000" w:rsidR="00000000" w:rsidRPr="00000000">
        <w:rPr>
          <w:color w:val="808080"/>
          <w:rtl w:val="0"/>
        </w:rPr>
        <w:t xml:space="preserve">&lt;recuperar_senha&gt;</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drawing>
          <wp:inline distB="0" distT="0" distL="0" distR="0">
            <wp:extent cx="5612130" cy="2160905"/>
            <wp:effectExtent b="0" l="0" r="0" t="0"/>
            <wp:docPr id="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612130" cy="216090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3F5">
      <w:pPr>
        <w:numPr>
          <w:ilvl w:val="0"/>
          <w:numId w:val="7"/>
        </w:numPr>
        <w:spacing w:after="60" w:before="60" w:lineRule="auto"/>
        <w:ind w:left="720" w:hanging="360"/>
        <w:jc w:val="both"/>
        <w:rPr/>
      </w:pPr>
      <w:r w:rsidDel="00000000" w:rsidR="00000000" w:rsidRPr="00000000">
        <w:rPr>
          <w:rtl w:val="0"/>
        </w:rPr>
        <w:t xml:space="preserve">Nesta tela o usuário deverá ser capaz de recuperar a senha de acesso ao sistema, por meio de recebimento de um link, em seu e-mail, para criar uma nova senha;</w:t>
      </w:r>
    </w:p>
    <w:p w:rsidR="00000000" w:rsidDel="00000000" w:rsidP="00000000" w:rsidRDefault="00000000" w:rsidRPr="00000000" w14:paraId="000003F6">
      <w:pPr>
        <w:numPr>
          <w:ilvl w:val="0"/>
          <w:numId w:val="7"/>
        </w:numPr>
        <w:spacing w:after="60" w:before="60" w:lineRule="auto"/>
        <w:ind w:left="720" w:hanging="360"/>
        <w:jc w:val="both"/>
        <w:rPr/>
      </w:pPr>
      <w:r w:rsidDel="00000000" w:rsidR="00000000" w:rsidRPr="00000000">
        <w:rPr>
          <w:rtl w:val="0"/>
        </w:rPr>
        <w:t xml:space="preserve">Deverá conter um campo para informação do nome de usuário ou o endereço de e-mail;</w:t>
      </w:r>
    </w:p>
    <w:p w:rsidR="00000000" w:rsidDel="00000000" w:rsidP="00000000" w:rsidRDefault="00000000" w:rsidRPr="00000000" w14:paraId="000003F7">
      <w:pPr>
        <w:numPr>
          <w:ilvl w:val="0"/>
          <w:numId w:val="7"/>
        </w:numPr>
        <w:spacing w:after="60" w:before="60" w:lineRule="auto"/>
        <w:ind w:left="720" w:hanging="360"/>
        <w:jc w:val="both"/>
        <w:rPr/>
      </w:pPr>
      <w:r w:rsidDel="00000000" w:rsidR="00000000" w:rsidRPr="00000000">
        <w:rPr>
          <w:rtl w:val="0"/>
        </w:rPr>
        <w:t xml:space="preserve">Um botão pelo qual serão enviadas as informações;</w:t>
      </w:r>
    </w:p>
    <w:p w:rsidR="00000000" w:rsidDel="00000000" w:rsidP="00000000" w:rsidRDefault="00000000" w:rsidRPr="00000000" w14:paraId="000003F8">
      <w:pPr>
        <w:numPr>
          <w:ilvl w:val="0"/>
          <w:numId w:val="7"/>
        </w:numPr>
        <w:spacing w:after="60" w:before="60" w:lineRule="auto"/>
        <w:ind w:left="720" w:hanging="360"/>
        <w:jc w:val="both"/>
        <w:rPr/>
      </w:pPr>
      <w:r w:rsidDel="00000000" w:rsidR="00000000" w:rsidRPr="00000000">
        <w:rPr>
          <w:rtl w:val="0"/>
        </w:rPr>
        <w:t xml:space="preserve">Um link para voltar à tela de login.</w:t>
      </w:r>
    </w:p>
    <w:p w:rsidR="00000000" w:rsidDel="00000000" w:rsidP="00000000" w:rsidRDefault="00000000" w:rsidRPr="00000000" w14:paraId="000003F9">
      <w:pPr>
        <w:pStyle w:val="Heading4"/>
        <w:rPr/>
      </w:pPr>
      <w:bookmarkStart w:colFirst="0" w:colLast="0" w:name="_2250f4o" w:id="88"/>
      <w:bookmarkEnd w:id="88"/>
      <w:r w:rsidDel="00000000" w:rsidR="00000000" w:rsidRPr="00000000">
        <w:rPr>
          <w:rtl w:val="0"/>
        </w:rPr>
        <w:t xml:space="preserve">Cadastro de ONG / abrigo &lt;cadastrar_PJ&gt;</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drawing>
          <wp:inline distB="0" distT="0" distL="0" distR="0">
            <wp:extent cx="5612130" cy="5422900"/>
            <wp:effectExtent b="0" l="0" r="0" t="0"/>
            <wp:docPr id="2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3FE">
      <w:pPr>
        <w:rPr/>
      </w:pPr>
      <w:r w:rsidDel="00000000" w:rsidR="00000000" w:rsidRPr="00000000">
        <w:rPr>
          <w:rtl w:val="0"/>
        </w:rPr>
        <w:t xml:space="preserve">Esta tela será composta por um formulário que deverá capturar os dados para cadastro de uma nova ONG ou abrigo. A informação será obrigatória para todos os campos, exceto aqueles que constarem como opcional.</w:t>
      </w:r>
    </w:p>
    <w:p w:rsidR="00000000" w:rsidDel="00000000" w:rsidP="00000000" w:rsidRDefault="00000000" w:rsidRPr="00000000" w14:paraId="000003FF">
      <w:pPr>
        <w:numPr>
          <w:ilvl w:val="0"/>
          <w:numId w:val="13"/>
        </w:numPr>
        <w:ind w:left="720" w:hanging="360"/>
        <w:rPr/>
      </w:pPr>
      <w:r w:rsidDel="00000000" w:rsidR="00000000" w:rsidRPr="00000000">
        <w:rPr>
          <w:rtl w:val="0"/>
        </w:rPr>
        <w:t xml:space="preserve">Campos do formulário:</w:t>
      </w:r>
    </w:p>
    <w:p w:rsidR="00000000" w:rsidDel="00000000" w:rsidP="00000000" w:rsidRDefault="00000000" w:rsidRPr="00000000" w14:paraId="00000400">
      <w:pPr>
        <w:numPr>
          <w:ilvl w:val="0"/>
          <w:numId w:val="5"/>
        </w:numPr>
        <w:ind w:left="1080" w:hanging="360"/>
        <w:rPr/>
      </w:pPr>
      <w:r w:rsidDel="00000000" w:rsidR="00000000" w:rsidRPr="00000000">
        <w:rPr>
          <w:rtl w:val="0"/>
        </w:rPr>
        <w:t xml:space="preserve">CNPJ;</w:t>
      </w:r>
    </w:p>
    <w:p w:rsidR="00000000" w:rsidDel="00000000" w:rsidP="00000000" w:rsidRDefault="00000000" w:rsidRPr="00000000" w14:paraId="00000401">
      <w:pPr>
        <w:numPr>
          <w:ilvl w:val="0"/>
          <w:numId w:val="5"/>
        </w:numPr>
        <w:ind w:left="1080" w:hanging="360"/>
        <w:rPr/>
      </w:pPr>
      <w:r w:rsidDel="00000000" w:rsidR="00000000" w:rsidRPr="00000000">
        <w:rPr>
          <w:rtl w:val="0"/>
        </w:rPr>
        <w:t xml:space="preserve">Razão social;</w:t>
      </w:r>
    </w:p>
    <w:p w:rsidR="00000000" w:rsidDel="00000000" w:rsidP="00000000" w:rsidRDefault="00000000" w:rsidRPr="00000000" w14:paraId="00000402">
      <w:pPr>
        <w:numPr>
          <w:ilvl w:val="0"/>
          <w:numId w:val="5"/>
        </w:numPr>
        <w:ind w:left="1080" w:hanging="360"/>
        <w:rPr/>
      </w:pPr>
      <w:r w:rsidDel="00000000" w:rsidR="00000000" w:rsidRPr="00000000">
        <w:rPr>
          <w:rtl w:val="0"/>
        </w:rPr>
        <w:t xml:space="preserve">Nome Fantasia;</w:t>
      </w:r>
    </w:p>
    <w:p w:rsidR="00000000" w:rsidDel="00000000" w:rsidP="00000000" w:rsidRDefault="00000000" w:rsidRPr="00000000" w14:paraId="00000403">
      <w:pPr>
        <w:numPr>
          <w:ilvl w:val="0"/>
          <w:numId w:val="5"/>
        </w:numPr>
        <w:ind w:left="1080" w:hanging="360"/>
        <w:rPr/>
      </w:pPr>
      <w:r w:rsidDel="00000000" w:rsidR="00000000" w:rsidRPr="00000000">
        <w:rPr>
          <w:rtl w:val="0"/>
        </w:rPr>
        <w:t xml:space="preserve">Telefone;</w:t>
      </w:r>
    </w:p>
    <w:p w:rsidR="00000000" w:rsidDel="00000000" w:rsidP="00000000" w:rsidRDefault="00000000" w:rsidRPr="00000000" w14:paraId="00000404">
      <w:pPr>
        <w:numPr>
          <w:ilvl w:val="0"/>
          <w:numId w:val="5"/>
        </w:numPr>
        <w:ind w:left="1080" w:hanging="360"/>
        <w:rPr/>
      </w:pPr>
      <w:r w:rsidDel="00000000" w:rsidR="00000000" w:rsidRPr="00000000">
        <w:rPr>
          <w:rtl w:val="0"/>
        </w:rPr>
        <w:t xml:space="preserve">Telefone celular </w:t>
      </w:r>
      <w:r w:rsidDel="00000000" w:rsidR="00000000" w:rsidRPr="00000000">
        <w:rPr>
          <w:i w:val="1"/>
          <w:rtl w:val="0"/>
        </w:rPr>
        <w:t xml:space="preserve">(a saber se possui conta WhatsApp) (opcional)</w:t>
      </w:r>
      <w:r w:rsidDel="00000000" w:rsidR="00000000" w:rsidRPr="00000000">
        <w:rPr>
          <w:rtl w:val="0"/>
        </w:rPr>
        <w:t xml:space="preserve">;</w:t>
      </w:r>
    </w:p>
    <w:p w:rsidR="00000000" w:rsidDel="00000000" w:rsidP="00000000" w:rsidRDefault="00000000" w:rsidRPr="00000000" w14:paraId="00000405">
      <w:pPr>
        <w:numPr>
          <w:ilvl w:val="0"/>
          <w:numId w:val="5"/>
        </w:numPr>
        <w:ind w:left="1080" w:hanging="360"/>
        <w:rPr/>
      </w:pPr>
      <w:r w:rsidDel="00000000" w:rsidR="00000000" w:rsidRPr="00000000">
        <w:rPr>
          <w:rtl w:val="0"/>
        </w:rPr>
        <w:t xml:space="preserve">E-mail;</w:t>
      </w:r>
    </w:p>
    <w:p w:rsidR="00000000" w:rsidDel="00000000" w:rsidP="00000000" w:rsidRDefault="00000000" w:rsidRPr="00000000" w14:paraId="00000406">
      <w:pPr>
        <w:numPr>
          <w:ilvl w:val="0"/>
          <w:numId w:val="5"/>
        </w:numPr>
        <w:ind w:left="1080" w:hanging="360"/>
        <w:rPr/>
      </w:pPr>
      <w:r w:rsidDel="00000000" w:rsidR="00000000" w:rsidRPr="00000000">
        <w:rPr>
          <w:rtl w:val="0"/>
        </w:rPr>
        <w:t xml:space="preserve">Confirmação de e-mail;</w:t>
      </w:r>
    </w:p>
    <w:p w:rsidR="00000000" w:rsidDel="00000000" w:rsidP="00000000" w:rsidRDefault="00000000" w:rsidRPr="00000000" w14:paraId="00000407">
      <w:pPr>
        <w:numPr>
          <w:ilvl w:val="0"/>
          <w:numId w:val="5"/>
        </w:numPr>
        <w:ind w:left="1080" w:hanging="360"/>
        <w:rPr/>
      </w:pPr>
      <w:r w:rsidDel="00000000" w:rsidR="00000000" w:rsidRPr="00000000">
        <w:rPr>
          <w:rtl w:val="0"/>
        </w:rPr>
        <w:t xml:space="preserve">Estado;</w:t>
      </w:r>
    </w:p>
    <w:p w:rsidR="00000000" w:rsidDel="00000000" w:rsidP="00000000" w:rsidRDefault="00000000" w:rsidRPr="00000000" w14:paraId="00000408">
      <w:pPr>
        <w:numPr>
          <w:ilvl w:val="0"/>
          <w:numId w:val="5"/>
        </w:numPr>
        <w:ind w:left="1080" w:hanging="360"/>
        <w:rPr/>
      </w:pPr>
      <w:r w:rsidDel="00000000" w:rsidR="00000000" w:rsidRPr="00000000">
        <w:rPr>
          <w:rtl w:val="0"/>
        </w:rPr>
        <w:t xml:space="preserve">Cidade;</w:t>
      </w:r>
    </w:p>
    <w:p w:rsidR="00000000" w:rsidDel="00000000" w:rsidP="00000000" w:rsidRDefault="00000000" w:rsidRPr="00000000" w14:paraId="00000409">
      <w:pPr>
        <w:numPr>
          <w:ilvl w:val="0"/>
          <w:numId w:val="5"/>
        </w:numPr>
        <w:ind w:left="1080" w:hanging="360"/>
        <w:rPr/>
      </w:pPr>
      <w:r w:rsidDel="00000000" w:rsidR="00000000" w:rsidRPr="00000000">
        <w:rPr>
          <w:rtl w:val="0"/>
        </w:rPr>
        <w:t xml:space="preserve">Bairro;</w:t>
      </w:r>
    </w:p>
    <w:p w:rsidR="00000000" w:rsidDel="00000000" w:rsidP="00000000" w:rsidRDefault="00000000" w:rsidRPr="00000000" w14:paraId="0000040A">
      <w:pPr>
        <w:numPr>
          <w:ilvl w:val="0"/>
          <w:numId w:val="5"/>
        </w:numPr>
        <w:ind w:left="1080" w:hanging="360"/>
        <w:rPr/>
      </w:pPr>
      <w:r w:rsidDel="00000000" w:rsidR="00000000" w:rsidRPr="00000000">
        <w:rPr>
          <w:rtl w:val="0"/>
        </w:rPr>
        <w:t xml:space="preserve">Rua;</w:t>
      </w:r>
    </w:p>
    <w:p w:rsidR="00000000" w:rsidDel="00000000" w:rsidP="00000000" w:rsidRDefault="00000000" w:rsidRPr="00000000" w14:paraId="0000040B">
      <w:pPr>
        <w:numPr>
          <w:ilvl w:val="0"/>
          <w:numId w:val="5"/>
        </w:numPr>
        <w:ind w:left="1080" w:hanging="360"/>
        <w:rPr/>
      </w:pPr>
      <w:r w:rsidDel="00000000" w:rsidR="00000000" w:rsidRPr="00000000">
        <w:rPr>
          <w:rtl w:val="0"/>
        </w:rPr>
        <w:t xml:space="preserve">Número;</w:t>
      </w:r>
    </w:p>
    <w:p w:rsidR="00000000" w:rsidDel="00000000" w:rsidP="00000000" w:rsidRDefault="00000000" w:rsidRPr="00000000" w14:paraId="0000040C">
      <w:pPr>
        <w:numPr>
          <w:ilvl w:val="0"/>
          <w:numId w:val="5"/>
        </w:numPr>
        <w:ind w:left="1080" w:hanging="360"/>
        <w:rPr/>
      </w:pPr>
      <w:r w:rsidDel="00000000" w:rsidR="00000000" w:rsidRPr="00000000">
        <w:rPr>
          <w:rtl w:val="0"/>
        </w:rPr>
        <w:t xml:space="preserve">Complemento </w:t>
      </w:r>
      <w:r w:rsidDel="00000000" w:rsidR="00000000" w:rsidRPr="00000000">
        <w:rPr>
          <w:i w:val="1"/>
          <w:rtl w:val="0"/>
        </w:rPr>
        <w:t xml:space="preserve">(opcional)</w:t>
      </w:r>
      <w:r w:rsidDel="00000000" w:rsidR="00000000" w:rsidRPr="00000000">
        <w:rPr>
          <w:rtl w:val="0"/>
        </w:rPr>
        <w:t xml:space="preserve">;</w:t>
      </w:r>
    </w:p>
    <w:p w:rsidR="00000000" w:rsidDel="00000000" w:rsidP="00000000" w:rsidRDefault="00000000" w:rsidRPr="00000000" w14:paraId="0000040D">
      <w:pPr>
        <w:numPr>
          <w:ilvl w:val="0"/>
          <w:numId w:val="5"/>
        </w:numPr>
        <w:ind w:left="1080" w:hanging="360"/>
        <w:rPr/>
      </w:pPr>
      <w:r w:rsidDel="00000000" w:rsidR="00000000" w:rsidRPr="00000000">
        <w:rPr>
          <w:rtl w:val="0"/>
        </w:rPr>
        <w:t xml:space="preserve">Senha;</w:t>
      </w:r>
    </w:p>
    <w:p w:rsidR="00000000" w:rsidDel="00000000" w:rsidP="00000000" w:rsidRDefault="00000000" w:rsidRPr="00000000" w14:paraId="0000040E">
      <w:pPr>
        <w:numPr>
          <w:ilvl w:val="0"/>
          <w:numId w:val="5"/>
        </w:numPr>
        <w:ind w:left="1080" w:hanging="360"/>
        <w:rPr/>
      </w:pPr>
      <w:r w:rsidDel="00000000" w:rsidR="00000000" w:rsidRPr="00000000">
        <w:rPr>
          <w:rtl w:val="0"/>
        </w:rPr>
        <w:t xml:space="preserve">Confirmação da senha;</w:t>
      </w:r>
    </w:p>
    <w:p w:rsidR="00000000" w:rsidDel="00000000" w:rsidP="00000000" w:rsidRDefault="00000000" w:rsidRPr="00000000" w14:paraId="0000040F">
      <w:pPr>
        <w:numPr>
          <w:ilvl w:val="0"/>
          <w:numId w:val="5"/>
        </w:numPr>
        <w:ind w:left="1080" w:hanging="360"/>
        <w:rPr/>
      </w:pPr>
      <w:r w:rsidDel="00000000" w:rsidR="00000000" w:rsidRPr="00000000">
        <w:rPr>
          <w:rtl w:val="0"/>
        </w:rPr>
        <w:t xml:space="preserve">Confirmação que o usuário não seja um robô.</w:t>
      </w:r>
    </w:p>
    <w:p w:rsidR="00000000" w:rsidDel="00000000" w:rsidP="00000000" w:rsidRDefault="00000000" w:rsidRPr="00000000" w14:paraId="00000410">
      <w:pPr>
        <w:numPr>
          <w:ilvl w:val="0"/>
          <w:numId w:val="13"/>
        </w:numPr>
        <w:ind w:left="720" w:hanging="360"/>
        <w:rPr/>
      </w:pPr>
      <w:r w:rsidDel="00000000" w:rsidR="00000000" w:rsidRPr="00000000">
        <w:rPr>
          <w:rtl w:val="0"/>
        </w:rPr>
        <w:t xml:space="preserve">Link para os termos de uso;</w:t>
      </w:r>
    </w:p>
    <w:p w:rsidR="00000000" w:rsidDel="00000000" w:rsidP="00000000" w:rsidRDefault="00000000" w:rsidRPr="00000000" w14:paraId="00000411">
      <w:pPr>
        <w:numPr>
          <w:ilvl w:val="0"/>
          <w:numId w:val="13"/>
        </w:numPr>
        <w:ind w:left="720" w:hanging="360"/>
        <w:rPr/>
      </w:pPr>
      <w:r w:rsidDel="00000000" w:rsidR="00000000" w:rsidRPr="00000000">
        <w:rPr>
          <w:rtl w:val="0"/>
        </w:rPr>
        <w:t xml:space="preserve">Botão para envio dos dados.</w:t>
      </w:r>
    </w:p>
    <w:p w:rsidR="00000000" w:rsidDel="00000000" w:rsidP="00000000" w:rsidRDefault="00000000" w:rsidRPr="00000000" w14:paraId="00000412">
      <w:pPr>
        <w:ind w:left="720" w:firstLine="0"/>
        <w:rPr/>
      </w:pPr>
      <w:r w:rsidDel="00000000" w:rsidR="00000000" w:rsidRPr="00000000">
        <w:rPr>
          <w:rtl w:val="0"/>
        </w:rPr>
      </w:r>
    </w:p>
    <w:p w:rsidR="00000000" w:rsidDel="00000000" w:rsidP="00000000" w:rsidRDefault="00000000" w:rsidRPr="00000000" w14:paraId="00000413">
      <w:pPr>
        <w:pStyle w:val="Heading4"/>
        <w:rPr>
          <w:color w:val="808080"/>
        </w:rPr>
      </w:pPr>
      <w:bookmarkStart w:colFirst="0" w:colLast="0" w:name="_haapch" w:id="89"/>
      <w:bookmarkEnd w:id="89"/>
      <w:r w:rsidDel="00000000" w:rsidR="00000000" w:rsidRPr="00000000">
        <w:rPr>
          <w:rtl w:val="0"/>
        </w:rPr>
        <w:t xml:space="preserve">Cadastrar de usuário </w:t>
      </w:r>
      <w:r w:rsidDel="00000000" w:rsidR="00000000" w:rsidRPr="00000000">
        <w:rPr>
          <w:color w:val="808080"/>
          <w:rtl w:val="0"/>
        </w:rPr>
        <w:t xml:space="preserve">&lt;cadastrar_PF&gt;</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b w:val="1"/>
          <w:sz w:val="28"/>
          <w:szCs w:val="28"/>
        </w:rPr>
      </w:pPr>
      <w:r w:rsidDel="00000000" w:rsidR="00000000" w:rsidRPr="00000000">
        <w:rPr>
          <w:b w:val="1"/>
          <w:sz w:val="28"/>
          <w:szCs w:val="28"/>
        </w:rPr>
        <w:drawing>
          <wp:inline distB="0" distT="0" distL="0" distR="0">
            <wp:extent cx="5612130" cy="5422900"/>
            <wp:effectExtent b="0" l="0" r="0" t="0"/>
            <wp:docPr id="27"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b w:val="1"/>
          <w:sz w:val="28"/>
          <w:szCs w:val="28"/>
        </w:rPr>
      </w:pPr>
      <w:r w:rsidDel="00000000" w:rsidR="00000000" w:rsidRPr="00000000">
        <w:rPr>
          <w:rtl w:val="0"/>
        </w:rPr>
      </w:r>
    </w:p>
    <w:p w:rsidR="00000000" w:rsidDel="00000000" w:rsidP="00000000" w:rsidRDefault="00000000" w:rsidRPr="00000000" w14:paraId="00000417">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18">
      <w:pPr>
        <w:rPr/>
      </w:pPr>
      <w:r w:rsidDel="00000000" w:rsidR="00000000" w:rsidRPr="00000000">
        <w:rPr>
          <w:rtl w:val="0"/>
        </w:rPr>
        <w:t xml:space="preserve">Esta tela será composta por um formulário que deverá capturar os dados para cadastro de um novo usuário do tipo pessoa física. A informação será obrigatória para todos os campos, exceto aqueles que constarem como opcional.</w:t>
      </w:r>
    </w:p>
    <w:p w:rsidR="00000000" w:rsidDel="00000000" w:rsidP="00000000" w:rsidRDefault="00000000" w:rsidRPr="00000000" w14:paraId="00000419">
      <w:pPr>
        <w:numPr>
          <w:ilvl w:val="0"/>
          <w:numId w:val="13"/>
        </w:numPr>
        <w:ind w:left="720" w:hanging="360"/>
        <w:rPr/>
      </w:pPr>
      <w:r w:rsidDel="00000000" w:rsidR="00000000" w:rsidRPr="00000000">
        <w:rPr>
          <w:rtl w:val="0"/>
        </w:rPr>
        <w:t xml:space="preserve">Campos do formulário:</w:t>
      </w:r>
    </w:p>
    <w:p w:rsidR="00000000" w:rsidDel="00000000" w:rsidP="00000000" w:rsidRDefault="00000000" w:rsidRPr="00000000" w14:paraId="0000041A">
      <w:pPr>
        <w:numPr>
          <w:ilvl w:val="0"/>
          <w:numId w:val="5"/>
        </w:numPr>
        <w:ind w:left="1080" w:hanging="360"/>
        <w:rPr/>
      </w:pPr>
      <w:r w:rsidDel="00000000" w:rsidR="00000000" w:rsidRPr="00000000">
        <w:rPr>
          <w:rtl w:val="0"/>
        </w:rPr>
        <w:t xml:space="preserve">Quais serão as finalidades de suo do sistema:</w:t>
      </w:r>
    </w:p>
    <w:p w:rsidR="00000000" w:rsidDel="00000000" w:rsidP="00000000" w:rsidRDefault="00000000" w:rsidRPr="00000000" w14:paraId="0000041B">
      <w:pPr>
        <w:numPr>
          <w:ilvl w:val="1"/>
          <w:numId w:val="5"/>
        </w:numPr>
        <w:ind w:left="1800" w:hanging="360"/>
        <w:rPr/>
      </w:pPr>
      <w:r w:rsidDel="00000000" w:rsidR="00000000" w:rsidRPr="00000000">
        <w:rPr>
          <w:rtl w:val="0"/>
        </w:rPr>
        <w:t xml:space="preserve">Divulgar animais para adoção;</w:t>
      </w:r>
    </w:p>
    <w:p w:rsidR="00000000" w:rsidDel="00000000" w:rsidP="00000000" w:rsidRDefault="00000000" w:rsidRPr="00000000" w14:paraId="0000041C">
      <w:pPr>
        <w:numPr>
          <w:ilvl w:val="1"/>
          <w:numId w:val="5"/>
        </w:numPr>
        <w:ind w:left="1800" w:hanging="360"/>
        <w:rPr/>
      </w:pPr>
      <w:r w:rsidDel="00000000" w:rsidR="00000000" w:rsidRPr="00000000">
        <w:rPr>
          <w:rtl w:val="0"/>
        </w:rPr>
        <w:t xml:space="preserve">Adotar animais;</w:t>
      </w:r>
    </w:p>
    <w:p w:rsidR="00000000" w:rsidDel="00000000" w:rsidP="00000000" w:rsidRDefault="00000000" w:rsidRPr="00000000" w14:paraId="0000041D">
      <w:pPr>
        <w:numPr>
          <w:ilvl w:val="1"/>
          <w:numId w:val="5"/>
        </w:numPr>
        <w:ind w:left="1800" w:hanging="360"/>
        <w:rPr/>
      </w:pPr>
      <w:r w:rsidDel="00000000" w:rsidR="00000000" w:rsidRPr="00000000">
        <w:rPr>
          <w:rtl w:val="0"/>
        </w:rPr>
        <w:t xml:space="preserve">Ser um colaborador das entidades cadastradas;</w:t>
      </w:r>
    </w:p>
    <w:p w:rsidR="00000000" w:rsidDel="00000000" w:rsidP="00000000" w:rsidRDefault="00000000" w:rsidRPr="00000000" w14:paraId="0000041E">
      <w:pPr>
        <w:numPr>
          <w:ilvl w:val="1"/>
          <w:numId w:val="5"/>
        </w:numPr>
        <w:ind w:left="1800" w:hanging="360"/>
        <w:rPr/>
      </w:pPr>
      <w:r w:rsidDel="00000000" w:rsidR="00000000" w:rsidRPr="00000000">
        <w:rPr>
          <w:rtl w:val="0"/>
        </w:rPr>
        <w:t xml:space="preserve">Receber dicas e cuidados para com os pets.</w:t>
      </w:r>
    </w:p>
    <w:p w:rsidR="00000000" w:rsidDel="00000000" w:rsidP="00000000" w:rsidRDefault="00000000" w:rsidRPr="00000000" w14:paraId="0000041F">
      <w:pPr>
        <w:numPr>
          <w:ilvl w:val="0"/>
          <w:numId w:val="5"/>
        </w:numPr>
        <w:ind w:left="1080" w:hanging="360"/>
        <w:rPr/>
      </w:pPr>
      <w:r w:rsidDel="00000000" w:rsidR="00000000" w:rsidRPr="00000000">
        <w:rPr>
          <w:rtl w:val="0"/>
        </w:rPr>
        <w:t xml:space="preserve">CPF;</w:t>
      </w:r>
    </w:p>
    <w:p w:rsidR="00000000" w:rsidDel="00000000" w:rsidP="00000000" w:rsidRDefault="00000000" w:rsidRPr="00000000" w14:paraId="00000420">
      <w:pPr>
        <w:numPr>
          <w:ilvl w:val="0"/>
          <w:numId w:val="5"/>
        </w:numPr>
        <w:ind w:left="1080" w:hanging="360"/>
        <w:rPr/>
      </w:pPr>
      <w:r w:rsidDel="00000000" w:rsidR="00000000" w:rsidRPr="00000000">
        <w:rPr>
          <w:rtl w:val="0"/>
        </w:rPr>
        <w:t xml:space="preserve">Data de nascimento;</w:t>
      </w:r>
    </w:p>
    <w:p w:rsidR="00000000" w:rsidDel="00000000" w:rsidP="00000000" w:rsidRDefault="00000000" w:rsidRPr="00000000" w14:paraId="00000421">
      <w:pPr>
        <w:numPr>
          <w:ilvl w:val="0"/>
          <w:numId w:val="5"/>
        </w:numPr>
        <w:ind w:left="1080" w:hanging="360"/>
        <w:rPr/>
      </w:pPr>
      <w:r w:rsidDel="00000000" w:rsidR="00000000" w:rsidRPr="00000000">
        <w:rPr>
          <w:rtl w:val="0"/>
        </w:rPr>
        <w:t xml:space="preserve">Nome;</w:t>
      </w:r>
    </w:p>
    <w:p w:rsidR="00000000" w:rsidDel="00000000" w:rsidP="00000000" w:rsidRDefault="00000000" w:rsidRPr="00000000" w14:paraId="00000422">
      <w:pPr>
        <w:numPr>
          <w:ilvl w:val="0"/>
          <w:numId w:val="5"/>
        </w:numPr>
        <w:ind w:left="1080" w:hanging="360"/>
        <w:rPr/>
      </w:pPr>
      <w:r w:rsidDel="00000000" w:rsidR="00000000" w:rsidRPr="00000000">
        <w:rPr>
          <w:rtl w:val="0"/>
        </w:rPr>
        <w:t xml:space="preserve">Telefone </w:t>
      </w:r>
      <w:r w:rsidDel="00000000" w:rsidR="00000000" w:rsidRPr="00000000">
        <w:rPr>
          <w:i w:val="1"/>
          <w:rtl w:val="0"/>
        </w:rPr>
        <w:t xml:space="preserve">(a saber se possui conta WhatsApp);</w:t>
      </w:r>
      <w:r w:rsidDel="00000000" w:rsidR="00000000" w:rsidRPr="00000000">
        <w:rPr>
          <w:rtl w:val="0"/>
        </w:rPr>
      </w:r>
    </w:p>
    <w:p w:rsidR="00000000" w:rsidDel="00000000" w:rsidP="00000000" w:rsidRDefault="00000000" w:rsidRPr="00000000" w14:paraId="00000423">
      <w:pPr>
        <w:numPr>
          <w:ilvl w:val="0"/>
          <w:numId w:val="5"/>
        </w:numPr>
        <w:ind w:left="1080" w:hanging="360"/>
        <w:rPr/>
      </w:pPr>
      <w:r w:rsidDel="00000000" w:rsidR="00000000" w:rsidRPr="00000000">
        <w:rPr>
          <w:rtl w:val="0"/>
        </w:rPr>
        <w:t xml:space="preserve">Ocultar telefone </w:t>
      </w:r>
      <w:r w:rsidDel="00000000" w:rsidR="00000000" w:rsidRPr="00000000">
        <w:rPr>
          <w:i w:val="1"/>
          <w:rtl w:val="0"/>
        </w:rPr>
        <w:t xml:space="preserve">(opcional)</w:t>
      </w:r>
      <w:r w:rsidDel="00000000" w:rsidR="00000000" w:rsidRPr="00000000">
        <w:rPr>
          <w:rtl w:val="0"/>
        </w:rPr>
        <w:t xml:space="preserve">;</w:t>
      </w:r>
    </w:p>
    <w:p w:rsidR="00000000" w:rsidDel="00000000" w:rsidP="00000000" w:rsidRDefault="00000000" w:rsidRPr="00000000" w14:paraId="00000424">
      <w:pPr>
        <w:numPr>
          <w:ilvl w:val="0"/>
          <w:numId w:val="5"/>
        </w:numPr>
        <w:ind w:left="1080" w:hanging="360"/>
        <w:rPr/>
      </w:pPr>
      <w:r w:rsidDel="00000000" w:rsidR="00000000" w:rsidRPr="00000000">
        <w:rPr>
          <w:rtl w:val="0"/>
        </w:rPr>
        <w:t xml:space="preserve">E-mail;</w:t>
      </w:r>
    </w:p>
    <w:p w:rsidR="00000000" w:rsidDel="00000000" w:rsidP="00000000" w:rsidRDefault="00000000" w:rsidRPr="00000000" w14:paraId="00000425">
      <w:pPr>
        <w:numPr>
          <w:ilvl w:val="0"/>
          <w:numId w:val="5"/>
        </w:numPr>
        <w:ind w:left="1080" w:hanging="360"/>
        <w:rPr/>
      </w:pPr>
      <w:r w:rsidDel="00000000" w:rsidR="00000000" w:rsidRPr="00000000">
        <w:rPr>
          <w:rtl w:val="0"/>
        </w:rPr>
        <w:t xml:space="preserve">Confirmação de e-mail;</w:t>
      </w:r>
    </w:p>
    <w:p w:rsidR="00000000" w:rsidDel="00000000" w:rsidP="00000000" w:rsidRDefault="00000000" w:rsidRPr="00000000" w14:paraId="00000426">
      <w:pPr>
        <w:numPr>
          <w:ilvl w:val="0"/>
          <w:numId w:val="5"/>
        </w:numPr>
        <w:ind w:left="1080" w:hanging="360"/>
        <w:rPr/>
      </w:pPr>
      <w:r w:rsidDel="00000000" w:rsidR="00000000" w:rsidRPr="00000000">
        <w:rPr>
          <w:rtl w:val="0"/>
        </w:rPr>
        <w:t xml:space="preserve">Estado;</w:t>
      </w:r>
    </w:p>
    <w:p w:rsidR="00000000" w:rsidDel="00000000" w:rsidP="00000000" w:rsidRDefault="00000000" w:rsidRPr="00000000" w14:paraId="00000427">
      <w:pPr>
        <w:numPr>
          <w:ilvl w:val="0"/>
          <w:numId w:val="5"/>
        </w:numPr>
        <w:ind w:left="1080" w:hanging="360"/>
        <w:rPr/>
      </w:pPr>
      <w:r w:rsidDel="00000000" w:rsidR="00000000" w:rsidRPr="00000000">
        <w:rPr>
          <w:rtl w:val="0"/>
        </w:rPr>
        <w:t xml:space="preserve">Cidade;</w:t>
      </w:r>
    </w:p>
    <w:p w:rsidR="00000000" w:rsidDel="00000000" w:rsidP="00000000" w:rsidRDefault="00000000" w:rsidRPr="00000000" w14:paraId="00000428">
      <w:pPr>
        <w:numPr>
          <w:ilvl w:val="0"/>
          <w:numId w:val="5"/>
        </w:numPr>
        <w:ind w:left="1080" w:hanging="360"/>
        <w:rPr/>
      </w:pPr>
      <w:r w:rsidDel="00000000" w:rsidR="00000000" w:rsidRPr="00000000">
        <w:rPr>
          <w:rtl w:val="0"/>
        </w:rPr>
        <w:t xml:space="preserve">Senha;</w:t>
      </w:r>
    </w:p>
    <w:p w:rsidR="00000000" w:rsidDel="00000000" w:rsidP="00000000" w:rsidRDefault="00000000" w:rsidRPr="00000000" w14:paraId="00000429">
      <w:pPr>
        <w:numPr>
          <w:ilvl w:val="0"/>
          <w:numId w:val="5"/>
        </w:numPr>
        <w:ind w:left="1080" w:hanging="360"/>
        <w:rPr/>
      </w:pPr>
      <w:r w:rsidDel="00000000" w:rsidR="00000000" w:rsidRPr="00000000">
        <w:rPr>
          <w:rtl w:val="0"/>
        </w:rPr>
        <w:t xml:space="preserve">Confirmação da senha;</w:t>
      </w:r>
    </w:p>
    <w:p w:rsidR="00000000" w:rsidDel="00000000" w:rsidP="00000000" w:rsidRDefault="00000000" w:rsidRPr="00000000" w14:paraId="0000042A">
      <w:pPr>
        <w:numPr>
          <w:ilvl w:val="0"/>
          <w:numId w:val="5"/>
        </w:numPr>
        <w:ind w:left="1080" w:hanging="360"/>
        <w:rPr/>
      </w:pPr>
      <w:r w:rsidDel="00000000" w:rsidR="00000000" w:rsidRPr="00000000">
        <w:rPr>
          <w:rtl w:val="0"/>
        </w:rPr>
        <w:t xml:space="preserve">Confirmação que o usuário não seja um robô.</w:t>
      </w:r>
    </w:p>
    <w:p w:rsidR="00000000" w:rsidDel="00000000" w:rsidP="00000000" w:rsidRDefault="00000000" w:rsidRPr="00000000" w14:paraId="0000042B">
      <w:pPr>
        <w:numPr>
          <w:ilvl w:val="0"/>
          <w:numId w:val="13"/>
        </w:numPr>
        <w:ind w:left="720" w:hanging="360"/>
        <w:rPr/>
      </w:pPr>
      <w:r w:rsidDel="00000000" w:rsidR="00000000" w:rsidRPr="00000000">
        <w:rPr>
          <w:rtl w:val="0"/>
        </w:rPr>
        <w:t xml:space="preserve">Link para os termos de uso;</w:t>
      </w:r>
    </w:p>
    <w:p w:rsidR="00000000" w:rsidDel="00000000" w:rsidP="00000000" w:rsidRDefault="00000000" w:rsidRPr="00000000" w14:paraId="0000042C">
      <w:pPr>
        <w:numPr>
          <w:ilvl w:val="0"/>
          <w:numId w:val="13"/>
        </w:numPr>
        <w:ind w:left="720" w:hanging="360"/>
        <w:rPr/>
      </w:pPr>
      <w:r w:rsidDel="00000000" w:rsidR="00000000" w:rsidRPr="00000000">
        <w:rPr>
          <w:rtl w:val="0"/>
        </w:rPr>
        <w:t xml:space="preserve">Botão para envio dos dados.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4"/>
        <w:rPr>
          <w:color w:val="808080"/>
        </w:rPr>
      </w:pPr>
      <w:bookmarkStart w:colFirst="0" w:colLast="0" w:name="_319y80a" w:id="90"/>
      <w:bookmarkEnd w:id="90"/>
      <w:r w:rsidDel="00000000" w:rsidR="00000000" w:rsidRPr="00000000">
        <w:rPr>
          <w:rtl w:val="0"/>
        </w:rPr>
        <w:t xml:space="preserve">Pets </w:t>
      </w:r>
      <w:r w:rsidDel="00000000" w:rsidR="00000000" w:rsidRPr="00000000">
        <w:rPr>
          <w:color w:val="808080"/>
          <w:rtl w:val="0"/>
        </w:rPr>
        <w:t xml:space="preserve">&lt;pets&gt;</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spacing w:after="60" w:before="60" w:lineRule="auto"/>
        <w:jc w:val="both"/>
        <w:rPr/>
      </w:pPr>
      <w:r w:rsidDel="00000000" w:rsidR="00000000" w:rsidRPr="00000000">
        <w:rPr/>
        <w:drawing>
          <wp:inline distB="0" distT="0" distL="0" distR="0">
            <wp:extent cx="5612130" cy="2374900"/>
            <wp:effectExtent b="0" l="0" r="0" t="0"/>
            <wp:docPr id="28"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61213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after="60" w:before="60" w:lineRule="auto"/>
        <w:jc w:val="both"/>
        <w:rPr/>
      </w:pPr>
      <w:r w:rsidDel="00000000" w:rsidR="00000000" w:rsidRPr="00000000">
        <w:rPr>
          <w:rtl w:val="0"/>
        </w:rPr>
      </w:r>
    </w:p>
    <w:p w:rsidR="00000000" w:rsidDel="00000000" w:rsidP="00000000" w:rsidRDefault="00000000" w:rsidRPr="00000000" w14:paraId="00000432">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33">
      <w:pPr>
        <w:numPr>
          <w:ilvl w:val="0"/>
          <w:numId w:val="7"/>
        </w:numPr>
        <w:spacing w:after="60" w:before="60" w:lineRule="auto"/>
        <w:ind w:left="720" w:hanging="360"/>
        <w:jc w:val="both"/>
        <w:rPr/>
      </w:pPr>
      <w:r w:rsidDel="00000000" w:rsidR="00000000" w:rsidRPr="00000000">
        <w:rPr>
          <w:rtl w:val="0"/>
        </w:rPr>
        <w:t xml:space="preserve">Nesta tela deverão serem exibidos todos os animais cadastrados, da seguinte forma:</w:t>
      </w:r>
    </w:p>
    <w:p w:rsidR="00000000" w:rsidDel="00000000" w:rsidP="00000000" w:rsidRDefault="00000000" w:rsidRPr="00000000" w14:paraId="00000434">
      <w:pPr>
        <w:numPr>
          <w:ilvl w:val="1"/>
          <w:numId w:val="7"/>
        </w:numPr>
        <w:spacing w:after="60" w:before="60" w:lineRule="auto"/>
        <w:ind w:left="1440" w:hanging="360"/>
        <w:jc w:val="both"/>
        <w:rPr/>
      </w:pPr>
      <w:r w:rsidDel="00000000" w:rsidR="00000000" w:rsidRPr="00000000">
        <w:rPr>
          <w:rtl w:val="0"/>
        </w:rPr>
        <w:t xml:space="preserve">Conter a foto principal do animal cadastrado;</w:t>
      </w:r>
    </w:p>
    <w:p w:rsidR="00000000" w:rsidDel="00000000" w:rsidP="00000000" w:rsidRDefault="00000000" w:rsidRPr="00000000" w14:paraId="00000435">
      <w:pPr>
        <w:numPr>
          <w:ilvl w:val="1"/>
          <w:numId w:val="7"/>
        </w:numPr>
        <w:spacing w:after="60" w:before="60" w:lineRule="auto"/>
        <w:ind w:left="1440" w:hanging="360"/>
        <w:jc w:val="both"/>
        <w:rPr/>
      </w:pPr>
      <w:r w:rsidDel="00000000" w:rsidR="00000000" w:rsidRPr="00000000">
        <w:rPr>
          <w:rtl w:val="0"/>
        </w:rPr>
        <w:t xml:space="preserve">Uma marcação no canto superior esquerdo da tela, indicado sobre a disponibilidade ou não do animal para adoção;</w:t>
      </w:r>
    </w:p>
    <w:p w:rsidR="00000000" w:rsidDel="00000000" w:rsidP="00000000" w:rsidRDefault="00000000" w:rsidRPr="00000000" w14:paraId="00000436">
      <w:pPr>
        <w:numPr>
          <w:ilvl w:val="1"/>
          <w:numId w:val="7"/>
        </w:numPr>
        <w:spacing w:after="60" w:before="60" w:lineRule="auto"/>
        <w:ind w:left="1440" w:hanging="360"/>
        <w:jc w:val="both"/>
        <w:rPr/>
      </w:pPr>
      <w:r w:rsidDel="00000000" w:rsidR="00000000" w:rsidRPr="00000000">
        <w:rPr>
          <w:rtl w:val="0"/>
        </w:rPr>
        <w:t xml:space="preserve">Identificação do animal, preferencialmente o nome se ele possuir;</w:t>
      </w:r>
    </w:p>
    <w:p w:rsidR="00000000" w:rsidDel="00000000" w:rsidP="00000000" w:rsidRDefault="00000000" w:rsidRPr="00000000" w14:paraId="00000437">
      <w:pPr>
        <w:numPr>
          <w:ilvl w:val="1"/>
          <w:numId w:val="7"/>
        </w:numPr>
        <w:spacing w:after="60" w:before="60" w:lineRule="auto"/>
        <w:ind w:left="1440" w:hanging="360"/>
        <w:jc w:val="both"/>
        <w:rPr/>
      </w:pPr>
      <w:r w:rsidDel="00000000" w:rsidR="00000000" w:rsidRPr="00000000">
        <w:rPr>
          <w:rtl w:val="0"/>
        </w:rPr>
        <w:t xml:space="preserve">Cidade e estado em que o animal se encontra;</w:t>
      </w:r>
    </w:p>
    <w:p w:rsidR="00000000" w:rsidDel="00000000" w:rsidP="00000000" w:rsidRDefault="00000000" w:rsidRPr="00000000" w14:paraId="00000438">
      <w:pPr>
        <w:numPr>
          <w:ilvl w:val="1"/>
          <w:numId w:val="7"/>
        </w:numPr>
        <w:spacing w:after="60" w:before="60" w:lineRule="auto"/>
        <w:ind w:left="1440" w:hanging="360"/>
        <w:jc w:val="both"/>
        <w:rPr/>
      </w:pPr>
      <w:r w:rsidDel="00000000" w:rsidR="00000000" w:rsidRPr="00000000">
        <w:rPr>
          <w:rtl w:val="0"/>
        </w:rPr>
        <w:t xml:space="preserve">Porte do animal que será:</w:t>
      </w:r>
    </w:p>
    <w:p w:rsidR="00000000" w:rsidDel="00000000" w:rsidP="00000000" w:rsidRDefault="00000000" w:rsidRPr="00000000" w14:paraId="00000439">
      <w:pPr>
        <w:numPr>
          <w:ilvl w:val="2"/>
          <w:numId w:val="7"/>
        </w:numPr>
        <w:spacing w:after="60" w:before="60" w:lineRule="auto"/>
        <w:ind w:left="2160" w:hanging="360"/>
        <w:jc w:val="both"/>
        <w:rPr/>
      </w:pPr>
      <w:r w:rsidDel="00000000" w:rsidR="00000000" w:rsidRPr="00000000">
        <w:rPr>
          <w:rtl w:val="0"/>
        </w:rPr>
        <w:t xml:space="preserve">Pequeno;</w:t>
      </w:r>
    </w:p>
    <w:p w:rsidR="00000000" w:rsidDel="00000000" w:rsidP="00000000" w:rsidRDefault="00000000" w:rsidRPr="00000000" w14:paraId="0000043A">
      <w:pPr>
        <w:numPr>
          <w:ilvl w:val="2"/>
          <w:numId w:val="7"/>
        </w:numPr>
        <w:spacing w:after="60" w:before="60" w:lineRule="auto"/>
        <w:ind w:left="2160" w:hanging="360"/>
        <w:jc w:val="both"/>
        <w:rPr/>
      </w:pPr>
      <w:r w:rsidDel="00000000" w:rsidR="00000000" w:rsidRPr="00000000">
        <w:rPr>
          <w:rtl w:val="0"/>
        </w:rPr>
        <w:t xml:space="preserve">Médio;</w:t>
      </w:r>
    </w:p>
    <w:p w:rsidR="00000000" w:rsidDel="00000000" w:rsidP="00000000" w:rsidRDefault="00000000" w:rsidRPr="00000000" w14:paraId="0000043B">
      <w:pPr>
        <w:numPr>
          <w:ilvl w:val="2"/>
          <w:numId w:val="7"/>
        </w:numPr>
        <w:spacing w:after="60" w:before="60" w:lineRule="auto"/>
        <w:ind w:left="2160" w:hanging="360"/>
        <w:jc w:val="both"/>
        <w:rPr/>
      </w:pPr>
      <w:r w:rsidDel="00000000" w:rsidR="00000000" w:rsidRPr="00000000">
        <w:rPr>
          <w:rtl w:val="0"/>
        </w:rPr>
        <w:t xml:space="preserve">Grande.</w:t>
      </w:r>
    </w:p>
    <w:p w:rsidR="00000000" w:rsidDel="00000000" w:rsidP="00000000" w:rsidRDefault="00000000" w:rsidRPr="00000000" w14:paraId="0000043C">
      <w:pPr>
        <w:numPr>
          <w:ilvl w:val="1"/>
          <w:numId w:val="7"/>
        </w:numPr>
        <w:spacing w:after="60" w:before="60" w:lineRule="auto"/>
        <w:ind w:left="1440" w:hanging="360"/>
        <w:jc w:val="both"/>
        <w:rPr/>
      </w:pPr>
      <w:r w:rsidDel="00000000" w:rsidR="00000000" w:rsidRPr="00000000">
        <w:rPr>
          <w:rtl w:val="0"/>
        </w:rPr>
        <w:t xml:space="preserve">Sexo do animal.</w:t>
      </w:r>
    </w:p>
    <w:p w:rsidR="00000000" w:rsidDel="00000000" w:rsidP="00000000" w:rsidRDefault="00000000" w:rsidRPr="00000000" w14:paraId="0000043D">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3E">
      <w:pPr>
        <w:pStyle w:val="Heading4"/>
        <w:rPr/>
      </w:pPr>
      <w:bookmarkStart w:colFirst="0" w:colLast="0" w:name="_1gf8i83" w:id="91"/>
      <w:bookmarkEnd w:id="91"/>
      <w:r w:rsidDel="00000000" w:rsidR="00000000" w:rsidRPr="00000000">
        <w:rPr>
          <w:rtl w:val="0"/>
        </w:rPr>
        <w:t xml:space="preserve">Visualizar pet &lt;visualizar_pet &gt;</w:t>
      </w:r>
    </w:p>
    <w:p w:rsidR="00000000" w:rsidDel="00000000" w:rsidP="00000000" w:rsidRDefault="00000000" w:rsidRPr="00000000" w14:paraId="0000043F">
      <w:pPr>
        <w:rPr>
          <w:b w:val="1"/>
          <w:sz w:val="24"/>
          <w:szCs w:val="24"/>
        </w:rPr>
      </w:pPr>
      <w:r w:rsidDel="00000000" w:rsidR="00000000" w:rsidRPr="00000000">
        <w:rPr>
          <w:rtl w:val="0"/>
        </w:rPr>
      </w:r>
    </w:p>
    <w:p w:rsidR="00000000" w:rsidDel="00000000" w:rsidP="00000000" w:rsidRDefault="00000000" w:rsidRPr="00000000" w14:paraId="00000440">
      <w:pPr>
        <w:rPr>
          <w:b w:val="1"/>
          <w:sz w:val="24"/>
          <w:szCs w:val="24"/>
        </w:rPr>
      </w:pPr>
      <w:r w:rsidDel="00000000" w:rsidR="00000000" w:rsidRPr="00000000">
        <w:rPr>
          <w:b w:val="1"/>
          <w:sz w:val="24"/>
          <w:szCs w:val="24"/>
        </w:rPr>
        <w:drawing>
          <wp:inline distB="0" distT="0" distL="0" distR="0">
            <wp:extent cx="5612130" cy="5422900"/>
            <wp:effectExtent b="0" l="0" r="0" t="0"/>
            <wp:docPr id="29"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24"/>
          <w:szCs w:val="24"/>
        </w:rPr>
      </w:pPr>
      <w:r w:rsidDel="00000000" w:rsidR="00000000" w:rsidRPr="00000000">
        <w:rPr>
          <w:rtl w:val="0"/>
        </w:rPr>
      </w:r>
    </w:p>
    <w:p w:rsidR="00000000" w:rsidDel="00000000" w:rsidP="00000000" w:rsidRDefault="00000000" w:rsidRPr="00000000" w14:paraId="00000442">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43">
      <w:pPr>
        <w:spacing w:after="60" w:before="60" w:lineRule="auto"/>
        <w:jc w:val="both"/>
        <w:rPr/>
      </w:pPr>
      <w:r w:rsidDel="00000000" w:rsidR="00000000" w:rsidRPr="00000000">
        <w:rPr>
          <w:rtl w:val="0"/>
        </w:rPr>
        <w:t xml:space="preserve">Após interação do usuário com click na foto do animal, na interface anterior, será aberta uma nova tela com as seguintes informações, mais detalhadas, do animal:</w:t>
      </w:r>
    </w:p>
    <w:p w:rsidR="00000000" w:rsidDel="00000000" w:rsidP="00000000" w:rsidRDefault="00000000" w:rsidRPr="00000000" w14:paraId="00000444">
      <w:pPr>
        <w:numPr>
          <w:ilvl w:val="0"/>
          <w:numId w:val="7"/>
        </w:numPr>
        <w:spacing w:after="60" w:before="60" w:lineRule="auto"/>
        <w:ind w:left="720" w:hanging="360"/>
        <w:jc w:val="both"/>
        <w:rPr/>
      </w:pPr>
      <w:r w:rsidDel="00000000" w:rsidR="00000000" w:rsidRPr="00000000">
        <w:rPr>
          <w:rtl w:val="0"/>
        </w:rPr>
        <w:t xml:space="preserve">Identificação do animal;</w:t>
      </w:r>
    </w:p>
    <w:p w:rsidR="00000000" w:rsidDel="00000000" w:rsidP="00000000" w:rsidRDefault="00000000" w:rsidRPr="00000000" w14:paraId="00000445">
      <w:pPr>
        <w:numPr>
          <w:ilvl w:val="0"/>
          <w:numId w:val="7"/>
        </w:numPr>
        <w:spacing w:after="60" w:before="60" w:lineRule="auto"/>
        <w:ind w:left="720" w:hanging="360"/>
        <w:jc w:val="both"/>
        <w:rPr/>
      </w:pPr>
      <w:r w:rsidDel="00000000" w:rsidR="00000000" w:rsidRPr="00000000">
        <w:rPr>
          <w:rtl w:val="0"/>
        </w:rPr>
        <w:t xml:space="preserve">Informação da localização do animal;</w:t>
      </w:r>
    </w:p>
    <w:p w:rsidR="00000000" w:rsidDel="00000000" w:rsidP="00000000" w:rsidRDefault="00000000" w:rsidRPr="00000000" w14:paraId="00000446">
      <w:pPr>
        <w:numPr>
          <w:ilvl w:val="0"/>
          <w:numId w:val="7"/>
        </w:numPr>
        <w:spacing w:after="60" w:before="60" w:lineRule="auto"/>
        <w:ind w:left="720" w:hanging="360"/>
        <w:jc w:val="both"/>
        <w:rPr/>
      </w:pPr>
      <w:r w:rsidDel="00000000" w:rsidR="00000000" w:rsidRPr="00000000">
        <w:rPr>
          <w:rtl w:val="0"/>
        </w:rPr>
        <w:t xml:space="preserve">Informação da disponibilidade e data de atualização do status do animal;</w:t>
      </w:r>
    </w:p>
    <w:p w:rsidR="00000000" w:rsidDel="00000000" w:rsidP="00000000" w:rsidRDefault="00000000" w:rsidRPr="00000000" w14:paraId="00000447">
      <w:pPr>
        <w:numPr>
          <w:ilvl w:val="0"/>
          <w:numId w:val="7"/>
        </w:numPr>
        <w:spacing w:after="60" w:before="60" w:lineRule="auto"/>
        <w:ind w:left="720" w:hanging="360"/>
        <w:jc w:val="both"/>
        <w:rPr/>
      </w:pPr>
      <w:r w:rsidDel="00000000" w:rsidR="00000000" w:rsidRPr="00000000">
        <w:rPr>
          <w:rtl w:val="0"/>
        </w:rPr>
        <w:t xml:space="preserve">Painel contendo as fotos e os vídeos do animal;</w:t>
      </w:r>
    </w:p>
    <w:p w:rsidR="00000000" w:rsidDel="00000000" w:rsidP="00000000" w:rsidRDefault="00000000" w:rsidRPr="00000000" w14:paraId="00000448">
      <w:pPr>
        <w:numPr>
          <w:ilvl w:val="0"/>
          <w:numId w:val="7"/>
        </w:numPr>
        <w:spacing w:after="60" w:before="60" w:lineRule="auto"/>
        <w:ind w:left="720" w:hanging="360"/>
        <w:jc w:val="both"/>
        <w:rPr/>
      </w:pPr>
      <w:r w:rsidDel="00000000" w:rsidR="00000000" w:rsidRPr="00000000">
        <w:rPr>
          <w:rtl w:val="0"/>
        </w:rPr>
        <w:t xml:space="preserve">Texto com um breve histórico do animal;</w:t>
      </w:r>
    </w:p>
    <w:p w:rsidR="00000000" w:rsidDel="00000000" w:rsidP="00000000" w:rsidRDefault="00000000" w:rsidRPr="00000000" w14:paraId="00000449">
      <w:pPr>
        <w:numPr>
          <w:ilvl w:val="0"/>
          <w:numId w:val="7"/>
        </w:numPr>
        <w:spacing w:after="60" w:before="60" w:lineRule="auto"/>
        <w:ind w:left="720" w:hanging="360"/>
        <w:jc w:val="both"/>
        <w:rPr/>
      </w:pPr>
      <w:r w:rsidDel="00000000" w:rsidR="00000000" w:rsidRPr="00000000">
        <w:rPr>
          <w:rtl w:val="0"/>
        </w:rPr>
        <w:t xml:space="preserve">Painel contendo os dados gerais do animal;</w:t>
      </w:r>
    </w:p>
    <w:p w:rsidR="00000000" w:rsidDel="00000000" w:rsidP="00000000" w:rsidRDefault="00000000" w:rsidRPr="00000000" w14:paraId="0000044A">
      <w:pPr>
        <w:numPr>
          <w:ilvl w:val="0"/>
          <w:numId w:val="7"/>
        </w:numPr>
        <w:spacing w:after="60" w:before="60" w:lineRule="auto"/>
        <w:ind w:left="720" w:hanging="360"/>
        <w:jc w:val="both"/>
        <w:rPr/>
      </w:pPr>
      <w:r w:rsidDel="00000000" w:rsidR="00000000" w:rsidRPr="00000000">
        <w:rPr>
          <w:rtl w:val="0"/>
        </w:rPr>
        <w:t xml:space="preserve">Informação do doador e um link para acesso às informações de contato;</w:t>
      </w:r>
    </w:p>
    <w:p w:rsidR="00000000" w:rsidDel="00000000" w:rsidP="00000000" w:rsidRDefault="00000000" w:rsidRPr="00000000" w14:paraId="0000044B">
      <w:pPr>
        <w:numPr>
          <w:ilvl w:val="0"/>
          <w:numId w:val="7"/>
        </w:numPr>
        <w:spacing w:after="60" w:before="60" w:lineRule="auto"/>
        <w:ind w:left="720" w:hanging="360"/>
        <w:jc w:val="both"/>
        <w:rPr/>
      </w:pPr>
      <w:r w:rsidDel="00000000" w:rsidR="00000000" w:rsidRPr="00000000">
        <w:rPr>
          <w:rtl w:val="0"/>
        </w:rPr>
        <w:t xml:space="preserve">Botão para adotar o animal;</w:t>
      </w:r>
    </w:p>
    <w:p w:rsidR="00000000" w:rsidDel="00000000" w:rsidP="00000000" w:rsidRDefault="00000000" w:rsidRPr="00000000" w14:paraId="0000044C">
      <w:pPr>
        <w:numPr>
          <w:ilvl w:val="0"/>
          <w:numId w:val="7"/>
        </w:numPr>
        <w:spacing w:after="60" w:before="60" w:lineRule="auto"/>
        <w:ind w:left="720" w:hanging="360"/>
        <w:jc w:val="both"/>
        <w:rPr/>
      </w:pPr>
      <w:r w:rsidDel="00000000" w:rsidR="00000000" w:rsidRPr="00000000">
        <w:rPr>
          <w:rtl w:val="0"/>
        </w:rPr>
        <w:t xml:space="preserve">Botão para apadrinhar o animal. </w:t>
      </w:r>
      <w:r w:rsidDel="00000000" w:rsidR="00000000" w:rsidRPr="00000000">
        <w:rPr>
          <w:i w:val="1"/>
          <w:rtl w:val="0"/>
        </w:rPr>
        <w:t xml:space="preserve">(somente para animais de ONGs e abrigos)</w:t>
      </w:r>
      <w:r w:rsidDel="00000000" w:rsidR="00000000" w:rsidRPr="00000000">
        <w:rPr>
          <w:rtl w:val="0"/>
        </w:rPr>
      </w:r>
    </w:p>
    <w:p w:rsidR="00000000" w:rsidDel="00000000" w:rsidP="00000000" w:rsidRDefault="00000000" w:rsidRPr="00000000" w14:paraId="0000044D">
      <w:pPr>
        <w:numPr>
          <w:ilvl w:val="0"/>
          <w:numId w:val="7"/>
        </w:numPr>
        <w:spacing w:after="60" w:before="60" w:lineRule="auto"/>
        <w:ind w:left="720" w:hanging="360"/>
        <w:jc w:val="both"/>
        <w:rPr/>
      </w:pPr>
      <w:r w:rsidDel="00000000" w:rsidR="00000000" w:rsidRPr="00000000">
        <w:rPr>
          <w:rtl w:val="0"/>
        </w:rPr>
        <w:t xml:space="preserve">Outras informações relevantes sobre o animal.</w:t>
      </w:r>
    </w:p>
    <w:p w:rsidR="00000000" w:rsidDel="00000000" w:rsidP="00000000" w:rsidRDefault="00000000" w:rsidRPr="00000000" w14:paraId="0000044E">
      <w:pPr>
        <w:pStyle w:val="Heading4"/>
        <w:rPr>
          <w:color w:val="808080"/>
        </w:rPr>
      </w:pPr>
      <w:bookmarkStart w:colFirst="0" w:colLast="0" w:name="_40ew0vw" w:id="92"/>
      <w:bookmarkEnd w:id="92"/>
      <w:r w:rsidDel="00000000" w:rsidR="00000000" w:rsidRPr="00000000">
        <w:rPr>
          <w:rtl w:val="0"/>
        </w:rPr>
        <w:t xml:space="preserve">Visualizar doador </w:t>
      </w:r>
      <w:r w:rsidDel="00000000" w:rsidR="00000000" w:rsidRPr="00000000">
        <w:rPr>
          <w:color w:val="808080"/>
          <w:rtl w:val="0"/>
        </w:rPr>
        <w:t xml:space="preserve">&lt;usuario_info&gt;</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drawing>
          <wp:inline distB="0" distT="0" distL="0" distR="0">
            <wp:extent cx="5612130" cy="5422900"/>
            <wp:effectExtent b="0" l="0" r="0" t="0"/>
            <wp:docPr id="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b w:val="1"/>
          <w:sz w:val="24"/>
          <w:szCs w:val="24"/>
        </w:rPr>
      </w:pPr>
      <w:r w:rsidDel="00000000" w:rsidR="00000000" w:rsidRPr="00000000">
        <w:rPr>
          <w:rtl w:val="0"/>
        </w:rPr>
      </w:r>
    </w:p>
    <w:p w:rsidR="00000000" w:rsidDel="00000000" w:rsidP="00000000" w:rsidRDefault="00000000" w:rsidRPr="00000000" w14:paraId="00000452">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53">
      <w:pPr>
        <w:spacing w:after="60" w:before="60" w:lineRule="auto"/>
        <w:jc w:val="both"/>
        <w:rPr/>
      </w:pPr>
      <w:r w:rsidDel="00000000" w:rsidR="00000000" w:rsidRPr="00000000">
        <w:rPr>
          <w:rtl w:val="0"/>
        </w:rPr>
        <w:t xml:space="preserve">Nesta tela deverão ser exibidas os seguintes dados do doador:</w:t>
      </w:r>
    </w:p>
    <w:p w:rsidR="00000000" w:rsidDel="00000000" w:rsidP="00000000" w:rsidRDefault="00000000" w:rsidRPr="00000000" w14:paraId="00000454">
      <w:pPr>
        <w:numPr>
          <w:ilvl w:val="0"/>
          <w:numId w:val="7"/>
        </w:numPr>
        <w:spacing w:after="60" w:before="60" w:lineRule="auto"/>
        <w:ind w:left="720" w:hanging="360"/>
        <w:jc w:val="both"/>
        <w:rPr/>
      </w:pPr>
      <w:r w:rsidDel="00000000" w:rsidR="00000000" w:rsidRPr="00000000">
        <w:rPr>
          <w:rtl w:val="0"/>
        </w:rPr>
        <w:t xml:space="preserve">Nome;</w:t>
      </w:r>
    </w:p>
    <w:p w:rsidR="00000000" w:rsidDel="00000000" w:rsidP="00000000" w:rsidRDefault="00000000" w:rsidRPr="00000000" w14:paraId="00000455">
      <w:pPr>
        <w:numPr>
          <w:ilvl w:val="0"/>
          <w:numId w:val="7"/>
        </w:numPr>
        <w:spacing w:after="60" w:before="60" w:lineRule="auto"/>
        <w:ind w:left="720" w:hanging="360"/>
        <w:jc w:val="both"/>
        <w:rPr/>
      </w:pPr>
      <w:r w:rsidDel="00000000" w:rsidR="00000000" w:rsidRPr="00000000">
        <w:rPr>
          <w:rtl w:val="0"/>
        </w:rPr>
        <w:t xml:space="preserve">Foto, se este a estiver disponibilizado;</w:t>
      </w:r>
    </w:p>
    <w:p w:rsidR="00000000" w:rsidDel="00000000" w:rsidP="00000000" w:rsidRDefault="00000000" w:rsidRPr="00000000" w14:paraId="00000456">
      <w:pPr>
        <w:numPr>
          <w:ilvl w:val="0"/>
          <w:numId w:val="7"/>
        </w:numPr>
        <w:spacing w:after="60" w:before="60" w:lineRule="auto"/>
        <w:ind w:left="720" w:hanging="360"/>
        <w:jc w:val="both"/>
        <w:rPr/>
      </w:pPr>
      <w:r w:rsidDel="00000000" w:rsidR="00000000" w:rsidRPr="00000000">
        <w:rPr>
          <w:rtl w:val="0"/>
        </w:rPr>
        <w:t xml:space="preserve">Endereço </w:t>
      </w:r>
      <w:r w:rsidDel="00000000" w:rsidR="00000000" w:rsidRPr="00000000">
        <w:rPr>
          <w:i w:val="1"/>
          <w:rtl w:val="0"/>
        </w:rPr>
        <w:t xml:space="preserve">(somente ONGs e abrigos)</w:t>
      </w:r>
      <w:r w:rsidDel="00000000" w:rsidR="00000000" w:rsidRPr="00000000">
        <w:rPr>
          <w:rtl w:val="0"/>
        </w:rPr>
        <w:t xml:space="preserve">;</w:t>
      </w:r>
    </w:p>
    <w:p w:rsidR="00000000" w:rsidDel="00000000" w:rsidP="00000000" w:rsidRDefault="00000000" w:rsidRPr="00000000" w14:paraId="00000457">
      <w:pPr>
        <w:numPr>
          <w:ilvl w:val="0"/>
          <w:numId w:val="7"/>
        </w:numPr>
        <w:spacing w:after="60" w:before="60" w:lineRule="auto"/>
        <w:ind w:left="720" w:hanging="360"/>
        <w:jc w:val="both"/>
        <w:rPr/>
      </w:pPr>
      <w:r w:rsidDel="00000000" w:rsidR="00000000" w:rsidRPr="00000000">
        <w:rPr>
          <w:rtl w:val="0"/>
        </w:rPr>
        <w:t xml:space="preserve">Número de telefone de contato e informação se está relacionado a uma conta WhatsApp;</w:t>
      </w:r>
    </w:p>
    <w:p w:rsidR="00000000" w:rsidDel="00000000" w:rsidP="00000000" w:rsidRDefault="00000000" w:rsidRPr="00000000" w14:paraId="00000458">
      <w:pPr>
        <w:numPr>
          <w:ilvl w:val="0"/>
          <w:numId w:val="7"/>
        </w:numPr>
        <w:spacing w:after="60" w:before="60" w:lineRule="auto"/>
        <w:ind w:left="720" w:hanging="360"/>
        <w:jc w:val="both"/>
        <w:rPr/>
      </w:pPr>
      <w:r w:rsidDel="00000000" w:rsidR="00000000" w:rsidRPr="00000000">
        <w:rPr>
          <w:rtl w:val="0"/>
        </w:rPr>
        <w:t xml:space="preserve">Campo para inserção da mensagem a ser enviada;</w:t>
      </w:r>
    </w:p>
    <w:p w:rsidR="00000000" w:rsidDel="00000000" w:rsidP="00000000" w:rsidRDefault="00000000" w:rsidRPr="00000000" w14:paraId="00000459">
      <w:pPr>
        <w:numPr>
          <w:ilvl w:val="0"/>
          <w:numId w:val="7"/>
        </w:numPr>
        <w:spacing w:after="60" w:before="60" w:lineRule="auto"/>
        <w:ind w:left="720" w:hanging="360"/>
        <w:jc w:val="both"/>
        <w:rPr/>
      </w:pPr>
      <w:r w:rsidDel="00000000" w:rsidR="00000000" w:rsidRPr="00000000">
        <w:rPr>
          <w:rtl w:val="0"/>
        </w:rPr>
        <w:t xml:space="preserve">Botão enviar.</w:t>
      </w:r>
    </w:p>
    <w:p w:rsidR="00000000" w:rsidDel="00000000" w:rsidP="00000000" w:rsidRDefault="00000000" w:rsidRPr="00000000" w14:paraId="0000045A">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B">
      <w:pPr>
        <w:pStyle w:val="Heading4"/>
        <w:rPr/>
      </w:pPr>
      <w:bookmarkStart w:colFirst="0" w:colLast="0" w:name="_2fk6b3p" w:id="93"/>
      <w:bookmarkEnd w:id="93"/>
      <w:r w:rsidDel="00000000" w:rsidR="00000000" w:rsidRPr="00000000">
        <w:rPr>
          <w:rtl w:val="0"/>
        </w:rPr>
        <w:t xml:space="preserve">Adotar </w:t>
      </w:r>
      <w:r w:rsidDel="00000000" w:rsidR="00000000" w:rsidRPr="00000000">
        <w:rPr>
          <w:color w:val="808080"/>
          <w:rtl w:val="0"/>
        </w:rPr>
        <w:t xml:space="preserve">&lt;adotar&gt;</w:t>
      </w:r>
      <w:r w:rsidDel="00000000" w:rsidR="00000000" w:rsidRPr="00000000">
        <w:rPr>
          <w:rtl w:val="0"/>
        </w:rPr>
      </w:r>
    </w:p>
    <w:p w:rsidR="00000000" w:rsidDel="00000000" w:rsidP="00000000" w:rsidRDefault="00000000" w:rsidRPr="00000000" w14:paraId="0000045C">
      <w:pPr>
        <w:rPr>
          <w:b w:val="1"/>
          <w:sz w:val="24"/>
          <w:szCs w:val="24"/>
        </w:rPr>
      </w:pPr>
      <w:r w:rsidDel="00000000" w:rsidR="00000000" w:rsidRPr="00000000">
        <w:rPr>
          <w:rtl w:val="0"/>
        </w:rPr>
      </w:r>
    </w:p>
    <w:p w:rsidR="00000000" w:rsidDel="00000000" w:rsidP="00000000" w:rsidRDefault="00000000" w:rsidRPr="00000000" w14:paraId="0000045D">
      <w:pPr>
        <w:rPr>
          <w:b w:val="1"/>
          <w:sz w:val="24"/>
          <w:szCs w:val="24"/>
        </w:rPr>
      </w:pPr>
      <w:r w:rsidDel="00000000" w:rsidR="00000000" w:rsidRPr="00000000">
        <w:rPr>
          <w:b w:val="1"/>
          <w:sz w:val="24"/>
          <w:szCs w:val="24"/>
        </w:rPr>
        <w:drawing>
          <wp:inline distB="0" distT="0" distL="0" distR="0">
            <wp:extent cx="5612130" cy="5053330"/>
            <wp:effectExtent b="0" l="0" r="0" t="0"/>
            <wp:docPr id="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612130" cy="505333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b w:val="1"/>
          <w:sz w:val="24"/>
          <w:szCs w:val="24"/>
        </w:rPr>
      </w:pPr>
      <w:r w:rsidDel="00000000" w:rsidR="00000000" w:rsidRPr="00000000">
        <w:rPr>
          <w:rtl w:val="0"/>
        </w:rPr>
      </w:r>
    </w:p>
    <w:p w:rsidR="00000000" w:rsidDel="00000000" w:rsidP="00000000" w:rsidRDefault="00000000" w:rsidRPr="00000000" w14:paraId="0000045F">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60">
      <w:pPr>
        <w:spacing w:after="60" w:before="60" w:lineRule="auto"/>
        <w:jc w:val="both"/>
        <w:rPr/>
      </w:pPr>
      <w:r w:rsidDel="00000000" w:rsidR="00000000" w:rsidRPr="00000000">
        <w:rPr>
          <w:rtl w:val="0"/>
        </w:rPr>
        <w:t xml:space="preserve">Nesta tela deverão constar:</w:t>
      </w:r>
    </w:p>
    <w:p w:rsidR="00000000" w:rsidDel="00000000" w:rsidP="00000000" w:rsidRDefault="00000000" w:rsidRPr="00000000" w14:paraId="00000461">
      <w:pPr>
        <w:numPr>
          <w:ilvl w:val="0"/>
          <w:numId w:val="14"/>
        </w:numPr>
        <w:spacing w:after="60" w:before="60" w:lineRule="auto"/>
        <w:ind w:left="720" w:hanging="360"/>
        <w:jc w:val="both"/>
        <w:rPr/>
      </w:pPr>
      <w:r w:rsidDel="00000000" w:rsidR="00000000" w:rsidRPr="00000000">
        <w:rPr>
          <w:rtl w:val="0"/>
        </w:rPr>
        <w:t xml:space="preserve">Informações do pet a ser adotado;</w:t>
      </w:r>
    </w:p>
    <w:p w:rsidR="00000000" w:rsidDel="00000000" w:rsidP="00000000" w:rsidRDefault="00000000" w:rsidRPr="00000000" w14:paraId="00000462">
      <w:pPr>
        <w:numPr>
          <w:ilvl w:val="0"/>
          <w:numId w:val="14"/>
        </w:numPr>
        <w:spacing w:after="60" w:before="60" w:lineRule="auto"/>
        <w:ind w:left="720" w:hanging="360"/>
        <w:jc w:val="both"/>
        <w:rPr/>
      </w:pPr>
      <w:r w:rsidDel="00000000" w:rsidR="00000000" w:rsidRPr="00000000">
        <w:rPr>
          <w:rtl w:val="0"/>
        </w:rPr>
        <w:t xml:space="preserve">Informações do doador;</w:t>
      </w:r>
    </w:p>
    <w:p w:rsidR="00000000" w:rsidDel="00000000" w:rsidP="00000000" w:rsidRDefault="00000000" w:rsidRPr="00000000" w14:paraId="00000463">
      <w:pPr>
        <w:numPr>
          <w:ilvl w:val="0"/>
          <w:numId w:val="14"/>
        </w:numPr>
        <w:spacing w:after="60" w:before="60" w:lineRule="auto"/>
        <w:ind w:left="720" w:hanging="360"/>
        <w:jc w:val="both"/>
        <w:rPr/>
      </w:pPr>
      <w:r w:rsidDel="00000000" w:rsidR="00000000" w:rsidRPr="00000000">
        <w:rPr>
          <w:rtl w:val="0"/>
        </w:rPr>
        <w:t xml:space="preserve">As regras de adoção;</w:t>
      </w:r>
    </w:p>
    <w:p w:rsidR="00000000" w:rsidDel="00000000" w:rsidP="00000000" w:rsidRDefault="00000000" w:rsidRPr="00000000" w14:paraId="00000464">
      <w:pPr>
        <w:numPr>
          <w:ilvl w:val="0"/>
          <w:numId w:val="14"/>
        </w:numPr>
        <w:spacing w:after="60" w:before="60" w:lineRule="auto"/>
        <w:ind w:left="720" w:hanging="360"/>
        <w:jc w:val="both"/>
        <w:rPr/>
      </w:pPr>
      <w:r w:rsidDel="00000000" w:rsidR="00000000" w:rsidRPr="00000000">
        <w:rPr>
          <w:rtl w:val="0"/>
        </w:rPr>
        <w:t xml:space="preserve">O termo de responsabilidade, o qual deverá ser aceito pelo doador;</w:t>
      </w:r>
    </w:p>
    <w:p w:rsidR="00000000" w:rsidDel="00000000" w:rsidP="00000000" w:rsidRDefault="00000000" w:rsidRPr="00000000" w14:paraId="00000465">
      <w:pPr>
        <w:numPr>
          <w:ilvl w:val="0"/>
          <w:numId w:val="14"/>
        </w:numPr>
        <w:spacing w:after="60" w:before="60" w:lineRule="auto"/>
        <w:ind w:left="720" w:hanging="360"/>
        <w:jc w:val="both"/>
        <w:rPr/>
      </w:pPr>
      <w:r w:rsidDel="00000000" w:rsidR="00000000" w:rsidRPr="00000000">
        <w:rPr>
          <w:rtl w:val="0"/>
        </w:rPr>
        <w:t xml:space="preserve">Os dados de contato do doador;</w:t>
      </w:r>
    </w:p>
    <w:p w:rsidR="00000000" w:rsidDel="00000000" w:rsidP="00000000" w:rsidRDefault="00000000" w:rsidRPr="00000000" w14:paraId="00000466">
      <w:pPr>
        <w:numPr>
          <w:ilvl w:val="0"/>
          <w:numId w:val="14"/>
        </w:numPr>
        <w:spacing w:after="60" w:before="60" w:lineRule="auto"/>
        <w:ind w:left="720" w:hanging="360"/>
        <w:jc w:val="both"/>
        <w:rPr/>
      </w:pPr>
      <w:r w:rsidDel="00000000" w:rsidR="00000000" w:rsidRPr="00000000">
        <w:rPr>
          <w:rtl w:val="0"/>
        </w:rPr>
        <w:t xml:space="preserve">Dicas de cuidados com o pet;</w:t>
      </w:r>
    </w:p>
    <w:p w:rsidR="00000000" w:rsidDel="00000000" w:rsidP="00000000" w:rsidRDefault="00000000" w:rsidRPr="00000000" w14:paraId="00000467">
      <w:pPr>
        <w:numPr>
          <w:ilvl w:val="0"/>
          <w:numId w:val="14"/>
        </w:numPr>
        <w:spacing w:after="60" w:before="60" w:lineRule="auto"/>
        <w:ind w:left="720" w:hanging="360"/>
        <w:jc w:val="both"/>
        <w:rPr/>
      </w:pPr>
      <w:r w:rsidDel="00000000" w:rsidR="00000000" w:rsidRPr="00000000">
        <w:rPr>
          <w:rtl w:val="0"/>
        </w:rPr>
        <w:t xml:space="preserve">Botão para confirmar o desejo de adoção.</w:t>
      </w:r>
    </w:p>
    <w:p w:rsidR="00000000" w:rsidDel="00000000" w:rsidP="00000000" w:rsidRDefault="00000000" w:rsidRPr="00000000" w14:paraId="00000468">
      <w:pPr>
        <w:rPr/>
      </w:pPr>
      <w:r w:rsidDel="00000000" w:rsidR="00000000" w:rsidRPr="00000000">
        <w:br w:type="page"/>
      </w:r>
      <w:r w:rsidDel="00000000" w:rsidR="00000000" w:rsidRPr="00000000">
        <w:rPr>
          <w:rtl w:val="0"/>
        </w:rPr>
      </w:r>
    </w:p>
    <w:p w:rsidR="00000000" w:rsidDel="00000000" w:rsidP="00000000" w:rsidRDefault="00000000" w:rsidRPr="00000000" w14:paraId="00000469">
      <w:pPr>
        <w:pStyle w:val="Heading4"/>
        <w:rPr/>
      </w:pPr>
      <w:bookmarkStart w:colFirst="0" w:colLast="0" w:name="_upglbi" w:id="94"/>
      <w:bookmarkEnd w:id="94"/>
      <w:r w:rsidDel="00000000" w:rsidR="00000000" w:rsidRPr="00000000">
        <w:rPr>
          <w:rtl w:val="0"/>
        </w:rPr>
        <w:t xml:space="preserve">Confirmar interesse em adotar </w:t>
      </w:r>
      <w:r w:rsidDel="00000000" w:rsidR="00000000" w:rsidRPr="00000000">
        <w:rPr>
          <w:color w:val="808080"/>
          <w:rtl w:val="0"/>
        </w:rPr>
        <w:t xml:space="preserve">&lt;confirmar_interesse&gt;</w:t>
      </w:r>
      <w:r w:rsidDel="00000000" w:rsidR="00000000" w:rsidRPr="00000000">
        <w:rPr>
          <w:rtl w:val="0"/>
        </w:rPr>
      </w:r>
    </w:p>
    <w:p w:rsidR="00000000" w:rsidDel="00000000" w:rsidP="00000000" w:rsidRDefault="00000000" w:rsidRPr="00000000" w14:paraId="0000046A">
      <w:pPr>
        <w:rPr/>
      </w:pPr>
      <w:r w:rsidDel="00000000" w:rsidR="00000000" w:rsidRPr="00000000">
        <w:rPr/>
        <w:drawing>
          <wp:inline distB="0" distT="0" distL="0" distR="0">
            <wp:extent cx="5612130" cy="5053330"/>
            <wp:effectExtent b="0" l="0" r="0" t="0"/>
            <wp:docPr id="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612130" cy="505333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6D">
      <w:pPr>
        <w:spacing w:after="60" w:before="60" w:lineRule="auto"/>
        <w:jc w:val="both"/>
        <w:rPr/>
      </w:pPr>
      <w:r w:rsidDel="00000000" w:rsidR="00000000" w:rsidRPr="00000000">
        <w:rPr>
          <w:rtl w:val="0"/>
        </w:rPr>
        <w:t xml:space="preserve">Nesta tela deverão constar:</w:t>
      </w:r>
    </w:p>
    <w:p w:rsidR="00000000" w:rsidDel="00000000" w:rsidP="00000000" w:rsidRDefault="00000000" w:rsidRPr="00000000" w14:paraId="0000046E">
      <w:pPr>
        <w:numPr>
          <w:ilvl w:val="0"/>
          <w:numId w:val="14"/>
        </w:numPr>
        <w:spacing w:after="60" w:before="60" w:lineRule="auto"/>
        <w:ind w:left="720" w:hanging="360"/>
        <w:jc w:val="both"/>
        <w:rPr/>
      </w:pPr>
      <w:r w:rsidDel="00000000" w:rsidR="00000000" w:rsidRPr="00000000">
        <w:rPr>
          <w:rtl w:val="0"/>
        </w:rPr>
        <w:t xml:space="preserve">Mensagem em destaque de ação executado com sucesso;</w:t>
      </w:r>
    </w:p>
    <w:p w:rsidR="00000000" w:rsidDel="00000000" w:rsidP="00000000" w:rsidRDefault="00000000" w:rsidRPr="00000000" w14:paraId="0000046F">
      <w:pPr>
        <w:numPr>
          <w:ilvl w:val="0"/>
          <w:numId w:val="14"/>
        </w:numPr>
        <w:spacing w:after="60" w:before="60" w:lineRule="auto"/>
        <w:ind w:left="720" w:hanging="360"/>
        <w:jc w:val="both"/>
        <w:rPr/>
      </w:pPr>
      <w:r w:rsidDel="00000000" w:rsidR="00000000" w:rsidRPr="00000000">
        <w:rPr>
          <w:rtl w:val="0"/>
        </w:rPr>
        <w:t xml:space="preserve">Informação sobre os procedimentos;</w:t>
      </w:r>
    </w:p>
    <w:p w:rsidR="00000000" w:rsidDel="00000000" w:rsidP="00000000" w:rsidRDefault="00000000" w:rsidRPr="00000000" w14:paraId="00000470">
      <w:pPr>
        <w:numPr>
          <w:ilvl w:val="0"/>
          <w:numId w:val="14"/>
        </w:numPr>
        <w:spacing w:after="60" w:before="60" w:lineRule="auto"/>
        <w:ind w:left="720" w:hanging="360"/>
        <w:jc w:val="both"/>
        <w:rPr/>
      </w:pPr>
      <w:r w:rsidDel="00000000" w:rsidR="00000000" w:rsidRPr="00000000">
        <w:rPr>
          <w:rtl w:val="0"/>
        </w:rPr>
        <w:t xml:space="preserve">Botão para acesso aos dados do doador.</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73">
      <w:pPr>
        <w:pStyle w:val="Heading4"/>
        <w:rPr/>
      </w:pPr>
      <w:bookmarkStart w:colFirst="0" w:colLast="0" w:name="_3ep43zb" w:id="95"/>
      <w:bookmarkEnd w:id="95"/>
      <w:r w:rsidDel="00000000" w:rsidR="00000000" w:rsidRPr="00000000">
        <w:rPr>
          <w:rtl w:val="0"/>
        </w:rPr>
        <w:t xml:space="preserve">Apadrinhar &lt;apadrinhar&gt;</w:t>
      </w:r>
    </w:p>
    <w:p w:rsidR="00000000" w:rsidDel="00000000" w:rsidP="00000000" w:rsidRDefault="00000000" w:rsidRPr="00000000" w14:paraId="00000474">
      <w:pPr>
        <w:rPr>
          <w:b w:val="1"/>
          <w:sz w:val="24"/>
          <w:szCs w:val="24"/>
        </w:rPr>
      </w:pPr>
      <w:r w:rsidDel="00000000" w:rsidR="00000000" w:rsidRPr="00000000">
        <w:rPr>
          <w:rtl w:val="0"/>
        </w:rPr>
      </w:r>
    </w:p>
    <w:p w:rsidR="00000000" w:rsidDel="00000000" w:rsidP="00000000" w:rsidRDefault="00000000" w:rsidRPr="00000000" w14:paraId="00000475">
      <w:pPr>
        <w:rPr>
          <w:b w:val="1"/>
          <w:sz w:val="24"/>
          <w:szCs w:val="24"/>
        </w:rPr>
      </w:pPr>
      <w:r w:rsidDel="00000000" w:rsidR="00000000" w:rsidRPr="00000000">
        <w:rPr/>
        <w:drawing>
          <wp:inline distB="0" distT="0" distL="0" distR="0">
            <wp:extent cx="5612130" cy="5422900"/>
            <wp:effectExtent b="0" l="0" r="0" t="0"/>
            <wp:docPr id="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sz w:val="24"/>
          <w:szCs w:val="24"/>
        </w:rPr>
      </w:pPr>
      <w:r w:rsidDel="00000000" w:rsidR="00000000" w:rsidRPr="00000000">
        <w:rPr>
          <w:rtl w:val="0"/>
        </w:rPr>
      </w:r>
    </w:p>
    <w:p w:rsidR="00000000" w:rsidDel="00000000" w:rsidP="00000000" w:rsidRDefault="00000000" w:rsidRPr="00000000" w14:paraId="00000477">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78">
      <w:pPr>
        <w:spacing w:after="60" w:before="60" w:lineRule="auto"/>
        <w:jc w:val="both"/>
        <w:rPr/>
      </w:pPr>
      <w:r w:rsidDel="00000000" w:rsidR="00000000" w:rsidRPr="00000000">
        <w:rPr>
          <w:rtl w:val="0"/>
        </w:rPr>
        <w:t xml:space="preserve">Nesta tela deverão constar:</w:t>
      </w:r>
    </w:p>
    <w:p w:rsidR="00000000" w:rsidDel="00000000" w:rsidP="00000000" w:rsidRDefault="00000000" w:rsidRPr="00000000" w14:paraId="00000479">
      <w:pPr>
        <w:numPr>
          <w:ilvl w:val="0"/>
          <w:numId w:val="14"/>
        </w:numPr>
        <w:spacing w:after="60" w:before="60" w:lineRule="auto"/>
        <w:ind w:left="720" w:hanging="360"/>
        <w:jc w:val="both"/>
        <w:rPr/>
      </w:pPr>
      <w:r w:rsidDel="00000000" w:rsidR="00000000" w:rsidRPr="00000000">
        <w:rPr>
          <w:rtl w:val="0"/>
        </w:rPr>
        <w:t xml:space="preserve">Foto do pet a ser apadrinhado;</w:t>
      </w:r>
    </w:p>
    <w:p w:rsidR="00000000" w:rsidDel="00000000" w:rsidP="00000000" w:rsidRDefault="00000000" w:rsidRPr="00000000" w14:paraId="0000047A">
      <w:pPr>
        <w:numPr>
          <w:ilvl w:val="0"/>
          <w:numId w:val="14"/>
        </w:numPr>
        <w:spacing w:after="60" w:before="60" w:lineRule="auto"/>
        <w:ind w:left="720" w:hanging="360"/>
        <w:jc w:val="both"/>
        <w:rPr/>
      </w:pPr>
      <w:r w:rsidDel="00000000" w:rsidR="00000000" w:rsidRPr="00000000">
        <w:rPr>
          <w:rtl w:val="0"/>
        </w:rPr>
        <w:t xml:space="preserve">Informações gerais do pet a ser apadrinhado;</w:t>
      </w:r>
    </w:p>
    <w:p w:rsidR="00000000" w:rsidDel="00000000" w:rsidP="00000000" w:rsidRDefault="00000000" w:rsidRPr="00000000" w14:paraId="0000047B">
      <w:pPr>
        <w:numPr>
          <w:ilvl w:val="0"/>
          <w:numId w:val="14"/>
        </w:numPr>
        <w:spacing w:after="60" w:before="60" w:lineRule="auto"/>
        <w:ind w:left="720" w:hanging="360"/>
        <w:jc w:val="both"/>
        <w:rPr/>
      </w:pPr>
      <w:r w:rsidDel="00000000" w:rsidR="00000000" w:rsidRPr="00000000">
        <w:rPr>
          <w:rtl w:val="0"/>
        </w:rPr>
        <w:t xml:space="preserve">Informações gerais do doador;</w:t>
      </w:r>
    </w:p>
    <w:p w:rsidR="00000000" w:rsidDel="00000000" w:rsidP="00000000" w:rsidRDefault="00000000" w:rsidRPr="00000000" w14:paraId="0000047C">
      <w:pPr>
        <w:numPr>
          <w:ilvl w:val="0"/>
          <w:numId w:val="14"/>
        </w:numPr>
        <w:spacing w:after="60" w:before="60" w:lineRule="auto"/>
        <w:ind w:left="720" w:hanging="360"/>
        <w:jc w:val="both"/>
        <w:rPr/>
      </w:pPr>
      <w:r w:rsidDel="00000000" w:rsidR="00000000" w:rsidRPr="00000000">
        <w:rPr>
          <w:rtl w:val="0"/>
        </w:rPr>
        <w:t xml:space="preserve">As regras de apadrinhamento;</w:t>
      </w:r>
    </w:p>
    <w:p w:rsidR="00000000" w:rsidDel="00000000" w:rsidP="00000000" w:rsidRDefault="00000000" w:rsidRPr="00000000" w14:paraId="0000047D">
      <w:pPr>
        <w:numPr>
          <w:ilvl w:val="0"/>
          <w:numId w:val="14"/>
        </w:numPr>
        <w:spacing w:after="60" w:before="60" w:lineRule="auto"/>
        <w:ind w:left="720" w:hanging="360"/>
        <w:jc w:val="both"/>
        <w:rPr/>
      </w:pPr>
      <w:r w:rsidDel="00000000" w:rsidR="00000000" w:rsidRPr="00000000">
        <w:rPr>
          <w:rtl w:val="0"/>
        </w:rPr>
        <w:t xml:space="preserve">O termo de responsabilidade, o qual deverá ser aceito pelo padrinho;</w:t>
      </w:r>
    </w:p>
    <w:p w:rsidR="00000000" w:rsidDel="00000000" w:rsidP="00000000" w:rsidRDefault="00000000" w:rsidRPr="00000000" w14:paraId="0000047E">
      <w:pPr>
        <w:numPr>
          <w:ilvl w:val="0"/>
          <w:numId w:val="14"/>
        </w:numPr>
        <w:spacing w:after="60" w:before="60" w:lineRule="auto"/>
        <w:ind w:left="720" w:hanging="360"/>
        <w:jc w:val="both"/>
        <w:rPr/>
      </w:pPr>
      <w:r w:rsidDel="00000000" w:rsidR="00000000" w:rsidRPr="00000000">
        <w:rPr>
          <w:rtl w:val="0"/>
        </w:rPr>
        <w:t xml:space="preserve">Dicas de cuidados com o pet;</w:t>
      </w:r>
    </w:p>
    <w:p w:rsidR="00000000" w:rsidDel="00000000" w:rsidP="00000000" w:rsidRDefault="00000000" w:rsidRPr="00000000" w14:paraId="0000047F">
      <w:pPr>
        <w:numPr>
          <w:ilvl w:val="0"/>
          <w:numId w:val="14"/>
        </w:numPr>
        <w:spacing w:after="60" w:before="60" w:lineRule="auto"/>
        <w:ind w:left="720" w:hanging="360"/>
        <w:jc w:val="both"/>
        <w:rPr/>
      </w:pPr>
      <w:r w:rsidDel="00000000" w:rsidR="00000000" w:rsidRPr="00000000">
        <w:rPr>
          <w:rtl w:val="0"/>
        </w:rPr>
        <w:t xml:space="preserve">Botão para confirmar o desejo de apadrinhamento.</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82">
      <w:pPr>
        <w:pStyle w:val="Heading4"/>
        <w:rPr>
          <w:color w:val="808080"/>
        </w:rPr>
      </w:pPr>
      <w:bookmarkStart w:colFirst="0" w:colLast="0" w:name="_1tuee74" w:id="96"/>
      <w:bookmarkEnd w:id="96"/>
      <w:r w:rsidDel="00000000" w:rsidR="00000000" w:rsidRPr="00000000">
        <w:rPr>
          <w:rtl w:val="0"/>
        </w:rPr>
        <w:t xml:space="preserve">ONGs e Abrigos </w:t>
      </w:r>
      <w:r w:rsidDel="00000000" w:rsidR="00000000" w:rsidRPr="00000000">
        <w:rPr>
          <w:color w:val="808080"/>
          <w:rtl w:val="0"/>
        </w:rPr>
        <w:t xml:space="preserve">&lt;ongs_e_abrigos&gt;</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drawing>
          <wp:inline distB="0" distT="0" distL="0" distR="0">
            <wp:extent cx="5612130" cy="1918335"/>
            <wp:effectExtent b="0" l="0" r="0" t="0"/>
            <wp:docPr id="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612130"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b w:val="1"/>
          <w:sz w:val="24"/>
          <w:szCs w:val="24"/>
        </w:rPr>
      </w:pPr>
      <w:r w:rsidDel="00000000" w:rsidR="00000000" w:rsidRPr="00000000">
        <w:rPr>
          <w:rtl w:val="0"/>
        </w:rPr>
      </w:r>
    </w:p>
    <w:p w:rsidR="00000000" w:rsidDel="00000000" w:rsidP="00000000" w:rsidRDefault="00000000" w:rsidRPr="00000000" w14:paraId="00000486">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87">
      <w:pPr>
        <w:numPr>
          <w:ilvl w:val="0"/>
          <w:numId w:val="7"/>
        </w:numPr>
        <w:spacing w:after="60" w:before="60" w:lineRule="auto"/>
        <w:ind w:left="720" w:hanging="360"/>
        <w:jc w:val="both"/>
        <w:rPr/>
      </w:pPr>
      <w:r w:rsidDel="00000000" w:rsidR="00000000" w:rsidRPr="00000000">
        <w:rPr>
          <w:rtl w:val="0"/>
        </w:rPr>
        <w:t xml:space="preserve">Nesta tela deverão ser exibida relação de todas as ONGs e abrigos cadastrados no sistema;</w:t>
      </w:r>
    </w:p>
    <w:p w:rsidR="00000000" w:rsidDel="00000000" w:rsidP="00000000" w:rsidRDefault="00000000" w:rsidRPr="00000000" w14:paraId="00000488">
      <w:pPr>
        <w:numPr>
          <w:ilvl w:val="0"/>
          <w:numId w:val="7"/>
        </w:numPr>
        <w:spacing w:after="60" w:before="60" w:lineRule="auto"/>
        <w:ind w:left="720" w:hanging="360"/>
        <w:jc w:val="both"/>
        <w:rPr/>
      </w:pPr>
      <w:r w:rsidDel="00000000" w:rsidR="00000000" w:rsidRPr="00000000">
        <w:rPr>
          <w:rtl w:val="0"/>
        </w:rPr>
        <w:t xml:space="preserve">Botão para acesso aos dados, de forma mais detalhada, da ONG ou abrigo;</w:t>
      </w:r>
    </w:p>
    <w:p w:rsidR="00000000" w:rsidDel="00000000" w:rsidP="00000000" w:rsidRDefault="00000000" w:rsidRPr="00000000" w14:paraId="00000489">
      <w:pPr>
        <w:numPr>
          <w:ilvl w:val="0"/>
          <w:numId w:val="7"/>
        </w:numPr>
        <w:spacing w:after="60" w:before="60" w:lineRule="auto"/>
        <w:ind w:left="720" w:hanging="360"/>
        <w:jc w:val="both"/>
        <w:rPr/>
      </w:pPr>
      <w:r w:rsidDel="00000000" w:rsidR="00000000" w:rsidRPr="00000000">
        <w:rPr>
          <w:rtl w:val="0"/>
        </w:rPr>
        <w:t xml:space="preserve">Botão para cadastro de uma nova entidade </w:t>
      </w:r>
      <w:r w:rsidDel="00000000" w:rsidR="00000000" w:rsidRPr="00000000">
        <w:rPr>
          <w:i w:val="1"/>
          <w:rtl w:val="0"/>
        </w:rPr>
        <w:t xml:space="preserve">(ONG ou abrigo).</w:t>
      </w: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4"/>
        <w:rPr/>
      </w:pPr>
      <w:bookmarkStart w:colFirst="0" w:colLast="0" w:name="_4du1wux" w:id="97"/>
      <w:bookmarkEnd w:id="97"/>
      <w:r w:rsidDel="00000000" w:rsidR="00000000" w:rsidRPr="00000000">
        <w:rPr>
          <w:rtl w:val="0"/>
        </w:rPr>
        <w:t xml:space="preserve">Entrar em contato com os gestores &lt;fale_conosco&gt;</w:t>
      </w:r>
    </w:p>
    <w:p w:rsidR="00000000" w:rsidDel="00000000" w:rsidP="00000000" w:rsidRDefault="00000000" w:rsidRPr="00000000" w14:paraId="0000048C">
      <w:pPr>
        <w:spacing w:after="60" w:before="60" w:lineRule="auto"/>
        <w:jc w:val="both"/>
        <w:rPr/>
      </w:pPr>
      <w:r w:rsidDel="00000000" w:rsidR="00000000" w:rsidRPr="00000000">
        <w:rPr>
          <w:rtl w:val="0"/>
        </w:rPr>
      </w:r>
    </w:p>
    <w:p w:rsidR="00000000" w:rsidDel="00000000" w:rsidP="00000000" w:rsidRDefault="00000000" w:rsidRPr="00000000" w14:paraId="0000048D">
      <w:pPr>
        <w:rPr>
          <w:b w:val="1"/>
          <w:sz w:val="24"/>
          <w:szCs w:val="24"/>
        </w:rPr>
      </w:pPr>
      <w:r w:rsidDel="00000000" w:rsidR="00000000" w:rsidRPr="00000000">
        <w:rPr>
          <w:b w:val="1"/>
          <w:sz w:val="24"/>
          <w:szCs w:val="24"/>
        </w:rPr>
        <w:drawing>
          <wp:inline distB="0" distT="0" distL="0" distR="0">
            <wp:extent cx="5612130" cy="2538730"/>
            <wp:effectExtent b="0" l="0" r="0" t="0"/>
            <wp:docPr id="8"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612130" cy="253873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b w:val="1"/>
          <w:sz w:val="24"/>
          <w:szCs w:val="24"/>
        </w:rPr>
      </w:pPr>
      <w:r w:rsidDel="00000000" w:rsidR="00000000" w:rsidRPr="00000000">
        <w:rPr>
          <w:rtl w:val="0"/>
        </w:rPr>
      </w:r>
    </w:p>
    <w:p w:rsidR="00000000" w:rsidDel="00000000" w:rsidP="00000000" w:rsidRDefault="00000000" w:rsidRPr="00000000" w14:paraId="0000048F">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90">
      <w:pPr>
        <w:spacing w:after="60" w:before="60" w:lineRule="auto"/>
        <w:jc w:val="both"/>
        <w:rPr/>
      </w:pPr>
      <w:r w:rsidDel="00000000" w:rsidR="00000000" w:rsidRPr="00000000">
        <w:rPr>
          <w:rtl w:val="0"/>
        </w:rPr>
        <w:t xml:space="preserve">Nesta página o usuário o poderá se comunicar com os gestores do sistema. E para isso são disponibilizados os seguintes campos:</w:t>
      </w:r>
    </w:p>
    <w:p w:rsidR="00000000" w:rsidDel="00000000" w:rsidP="00000000" w:rsidRDefault="00000000" w:rsidRPr="00000000" w14:paraId="00000491">
      <w:pPr>
        <w:numPr>
          <w:ilvl w:val="0"/>
          <w:numId w:val="2"/>
        </w:numPr>
        <w:spacing w:after="60" w:before="60" w:lineRule="auto"/>
        <w:ind w:left="720" w:hanging="360"/>
        <w:jc w:val="both"/>
        <w:rPr/>
      </w:pPr>
      <w:r w:rsidDel="00000000" w:rsidR="00000000" w:rsidRPr="00000000">
        <w:rPr>
          <w:rtl w:val="0"/>
        </w:rPr>
        <w:t xml:space="preserve">Informações dos desenvolvedores com nome e e-mail;</w:t>
      </w:r>
    </w:p>
    <w:p w:rsidR="00000000" w:rsidDel="00000000" w:rsidP="00000000" w:rsidRDefault="00000000" w:rsidRPr="00000000" w14:paraId="00000492">
      <w:pPr>
        <w:numPr>
          <w:ilvl w:val="0"/>
          <w:numId w:val="2"/>
        </w:numPr>
        <w:spacing w:after="60" w:before="60" w:lineRule="auto"/>
        <w:ind w:left="720" w:hanging="360"/>
        <w:jc w:val="both"/>
        <w:rPr/>
      </w:pPr>
      <w:r w:rsidDel="00000000" w:rsidR="00000000" w:rsidRPr="00000000">
        <w:rPr>
          <w:rtl w:val="0"/>
        </w:rPr>
        <w:t xml:space="preserve">Campo para inserção da mensagem a ser enviada;</w:t>
      </w:r>
    </w:p>
    <w:p w:rsidR="00000000" w:rsidDel="00000000" w:rsidP="00000000" w:rsidRDefault="00000000" w:rsidRPr="00000000" w14:paraId="00000493">
      <w:pPr>
        <w:numPr>
          <w:ilvl w:val="0"/>
          <w:numId w:val="2"/>
        </w:numPr>
        <w:spacing w:after="60" w:before="60" w:lineRule="auto"/>
        <w:ind w:left="720" w:hanging="360"/>
        <w:jc w:val="both"/>
        <w:rPr/>
      </w:pPr>
      <w:r w:rsidDel="00000000" w:rsidR="00000000" w:rsidRPr="00000000">
        <w:rPr>
          <w:rtl w:val="0"/>
        </w:rPr>
        <w:t xml:space="preserve">Botão enviar.</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4"/>
        <w:rPr>
          <w:color w:val="808080"/>
        </w:rPr>
      </w:pPr>
      <w:bookmarkStart w:colFirst="0" w:colLast="0" w:name="_2szc72q" w:id="98"/>
      <w:bookmarkEnd w:id="98"/>
      <w:r w:rsidDel="00000000" w:rsidR="00000000" w:rsidRPr="00000000">
        <w:rPr>
          <w:rtl w:val="0"/>
        </w:rPr>
        <w:t xml:space="preserve">Parceiros </w:t>
      </w:r>
      <w:r w:rsidDel="00000000" w:rsidR="00000000" w:rsidRPr="00000000">
        <w:rPr>
          <w:color w:val="808080"/>
          <w:rtl w:val="0"/>
        </w:rPr>
        <w:t xml:space="preserve">&lt;parceiros&gt;</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drawing>
          <wp:inline distB="0" distT="0" distL="0" distR="0">
            <wp:extent cx="5612130" cy="5422900"/>
            <wp:effectExtent b="0" l="0" r="0" t="0"/>
            <wp:docPr id="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9B">
      <w:pPr>
        <w:spacing w:after="60" w:before="60" w:lineRule="auto"/>
        <w:jc w:val="both"/>
        <w:rPr/>
      </w:pPr>
      <w:r w:rsidDel="00000000" w:rsidR="00000000" w:rsidRPr="00000000">
        <w:rPr>
          <w:rtl w:val="0"/>
        </w:rPr>
        <w:t xml:space="preserve">Nesta página constarão informações sobre as diferentes formas de se tornar colaborador de uma e/ou mais instituições cadastradas </w:t>
      </w:r>
      <w:r w:rsidDel="00000000" w:rsidR="00000000" w:rsidRPr="00000000">
        <w:rPr>
          <w:i w:val="1"/>
          <w:rtl w:val="0"/>
        </w:rPr>
        <w:t xml:space="preserve">(ONGs e abrigos)</w:t>
      </w:r>
      <w:r w:rsidDel="00000000" w:rsidR="00000000" w:rsidRPr="00000000">
        <w:rPr>
          <w:rtl w:val="0"/>
        </w:rPr>
        <w:t xml:space="preserve">. Sendo elas:</w:t>
      </w:r>
    </w:p>
    <w:p w:rsidR="00000000" w:rsidDel="00000000" w:rsidP="00000000" w:rsidRDefault="00000000" w:rsidRPr="00000000" w14:paraId="0000049C">
      <w:pPr>
        <w:numPr>
          <w:ilvl w:val="0"/>
          <w:numId w:val="9"/>
        </w:numPr>
        <w:spacing w:after="60" w:before="60" w:lineRule="auto"/>
        <w:ind w:left="720" w:hanging="360"/>
        <w:jc w:val="both"/>
        <w:rPr/>
      </w:pPr>
      <w:r w:rsidDel="00000000" w:rsidR="00000000" w:rsidRPr="00000000">
        <w:rPr>
          <w:rtl w:val="0"/>
        </w:rPr>
        <w:t xml:space="preserve">Adotar um pet;</w:t>
      </w:r>
    </w:p>
    <w:p w:rsidR="00000000" w:rsidDel="00000000" w:rsidP="00000000" w:rsidRDefault="00000000" w:rsidRPr="00000000" w14:paraId="0000049D">
      <w:pPr>
        <w:numPr>
          <w:ilvl w:val="0"/>
          <w:numId w:val="9"/>
        </w:numPr>
        <w:spacing w:after="60" w:before="60" w:lineRule="auto"/>
        <w:ind w:left="720" w:hanging="360"/>
        <w:jc w:val="both"/>
        <w:rPr/>
      </w:pPr>
      <w:r w:rsidDel="00000000" w:rsidR="00000000" w:rsidRPr="00000000">
        <w:rPr>
          <w:rtl w:val="0"/>
        </w:rPr>
        <w:t xml:space="preserve">Efetuar doções em dinheiro;</w:t>
      </w:r>
    </w:p>
    <w:p w:rsidR="00000000" w:rsidDel="00000000" w:rsidP="00000000" w:rsidRDefault="00000000" w:rsidRPr="00000000" w14:paraId="0000049E">
      <w:pPr>
        <w:numPr>
          <w:ilvl w:val="0"/>
          <w:numId w:val="9"/>
        </w:numPr>
        <w:spacing w:after="60" w:before="60" w:lineRule="auto"/>
        <w:ind w:left="720" w:hanging="360"/>
        <w:jc w:val="both"/>
        <w:rPr/>
      </w:pPr>
      <w:r w:rsidDel="00000000" w:rsidR="00000000" w:rsidRPr="00000000">
        <w:rPr>
          <w:rtl w:val="0"/>
        </w:rPr>
        <w:t xml:space="preserve">Apadrinhar um pet;</w:t>
      </w:r>
    </w:p>
    <w:p w:rsidR="00000000" w:rsidDel="00000000" w:rsidP="00000000" w:rsidRDefault="00000000" w:rsidRPr="00000000" w14:paraId="0000049F">
      <w:pPr>
        <w:numPr>
          <w:ilvl w:val="0"/>
          <w:numId w:val="9"/>
        </w:numPr>
        <w:spacing w:after="60" w:before="60" w:lineRule="auto"/>
        <w:ind w:left="720" w:hanging="360"/>
        <w:jc w:val="both"/>
        <w:rPr/>
      </w:pPr>
      <w:r w:rsidDel="00000000" w:rsidR="00000000" w:rsidRPr="00000000">
        <w:rPr>
          <w:rtl w:val="0"/>
        </w:rPr>
        <w:t xml:space="preserve">Voluntariar-se à uma das entidades cadastradas </w:t>
      </w:r>
      <w:r w:rsidDel="00000000" w:rsidR="00000000" w:rsidRPr="00000000">
        <w:rPr>
          <w:i w:val="1"/>
          <w:rtl w:val="0"/>
        </w:rPr>
        <w:t xml:space="preserve">(ONG ou abrigo).</w:t>
      </w:r>
      <w:r w:rsidDel="00000000" w:rsidR="00000000" w:rsidRPr="00000000">
        <w:rPr>
          <w:rtl w:val="0"/>
        </w:rPr>
      </w:r>
    </w:p>
    <w:p w:rsidR="00000000" w:rsidDel="00000000" w:rsidP="00000000" w:rsidRDefault="00000000" w:rsidRPr="00000000" w14:paraId="000004A0">
      <w:pPr>
        <w:spacing w:after="60" w:before="60" w:lineRule="auto"/>
        <w:jc w:val="both"/>
        <w:rPr/>
      </w:pPr>
      <w:r w:rsidDel="00000000" w:rsidR="00000000" w:rsidRPr="00000000">
        <w:rPr>
          <w:rtl w:val="0"/>
        </w:rPr>
      </w:r>
    </w:p>
    <w:p w:rsidR="00000000" w:rsidDel="00000000" w:rsidP="00000000" w:rsidRDefault="00000000" w:rsidRPr="00000000" w14:paraId="000004A1">
      <w:pPr>
        <w:rPr/>
      </w:pPr>
      <w:r w:rsidDel="00000000" w:rsidR="00000000" w:rsidRPr="00000000">
        <w:br w:type="page"/>
      </w:r>
      <w:r w:rsidDel="00000000" w:rsidR="00000000" w:rsidRPr="00000000">
        <w:rPr>
          <w:rtl w:val="0"/>
        </w:rPr>
      </w:r>
    </w:p>
    <w:p w:rsidR="00000000" w:rsidDel="00000000" w:rsidP="00000000" w:rsidRDefault="00000000" w:rsidRPr="00000000" w14:paraId="000004A2">
      <w:pPr>
        <w:pStyle w:val="Heading4"/>
        <w:rPr/>
      </w:pPr>
      <w:bookmarkStart w:colFirst="0" w:colLast="0" w:name="_184mhaj" w:id="99"/>
      <w:bookmarkEnd w:id="99"/>
      <w:r w:rsidDel="00000000" w:rsidR="00000000" w:rsidRPr="00000000">
        <w:rPr>
          <w:rtl w:val="0"/>
        </w:rPr>
        <w:t xml:space="preserve">Cadastrar pet </w:t>
      </w:r>
      <w:r w:rsidDel="00000000" w:rsidR="00000000" w:rsidRPr="00000000">
        <w:rPr>
          <w:color w:val="808080"/>
          <w:rtl w:val="0"/>
        </w:rPr>
        <w:t xml:space="preserve">&lt;cadastrar_pet&gt;</w:t>
      </w:r>
      <w:r w:rsidDel="00000000" w:rsidR="00000000" w:rsidRPr="00000000">
        <w:rPr>
          <w:rtl w:val="0"/>
        </w:rPr>
      </w:r>
    </w:p>
    <w:p w:rsidR="00000000" w:rsidDel="00000000" w:rsidP="00000000" w:rsidRDefault="00000000" w:rsidRPr="00000000" w14:paraId="000004A3">
      <w:pPr>
        <w:spacing w:after="60" w:before="60" w:lineRule="auto"/>
        <w:jc w:val="both"/>
        <w:rPr/>
      </w:pPr>
      <w:r w:rsidDel="00000000" w:rsidR="00000000" w:rsidRPr="00000000">
        <w:rPr>
          <w:rtl w:val="0"/>
        </w:rPr>
      </w:r>
    </w:p>
    <w:p w:rsidR="00000000" w:rsidDel="00000000" w:rsidP="00000000" w:rsidRDefault="00000000" w:rsidRPr="00000000" w14:paraId="000004A4">
      <w:pPr>
        <w:spacing w:after="60" w:before="60" w:lineRule="auto"/>
        <w:jc w:val="both"/>
        <w:rPr/>
      </w:pPr>
      <w:r w:rsidDel="00000000" w:rsidR="00000000" w:rsidRPr="00000000">
        <w:rPr/>
        <w:drawing>
          <wp:inline distB="0" distT="0" distL="0" distR="0">
            <wp:extent cx="5612130" cy="5422900"/>
            <wp:effectExtent b="0" l="0" r="0" t="0"/>
            <wp:docPr id="1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6121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b w:val="1"/>
          <w:sz w:val="24"/>
          <w:szCs w:val="24"/>
        </w:rPr>
      </w:pPr>
      <w:r w:rsidDel="00000000" w:rsidR="00000000" w:rsidRPr="00000000">
        <w:rPr>
          <w:rtl w:val="0"/>
        </w:rPr>
      </w:r>
    </w:p>
    <w:p w:rsidR="00000000" w:rsidDel="00000000" w:rsidP="00000000" w:rsidRDefault="00000000" w:rsidRPr="00000000" w14:paraId="000004A6">
      <w:pPr>
        <w:rPr>
          <w:b w:val="1"/>
          <w:sz w:val="24"/>
          <w:szCs w:val="24"/>
        </w:rPr>
      </w:pPr>
      <w:r w:rsidDel="00000000" w:rsidR="00000000" w:rsidRPr="00000000">
        <w:rPr>
          <w:b w:val="1"/>
          <w:sz w:val="24"/>
          <w:szCs w:val="24"/>
          <w:rtl w:val="0"/>
        </w:rPr>
        <w:t xml:space="preserve">Informações críticas da interface</w:t>
      </w:r>
    </w:p>
    <w:p w:rsidR="00000000" w:rsidDel="00000000" w:rsidP="00000000" w:rsidRDefault="00000000" w:rsidRPr="00000000" w14:paraId="000004A7">
      <w:pPr>
        <w:spacing w:after="60" w:before="60" w:lineRule="auto"/>
        <w:jc w:val="both"/>
        <w:rPr/>
      </w:pPr>
      <w:r w:rsidDel="00000000" w:rsidR="00000000" w:rsidRPr="00000000">
        <w:rPr>
          <w:rtl w:val="0"/>
        </w:rPr>
        <w:t xml:space="preserve">Nesta página constarão os dados referentes ao animal os quais serão necessários para cadastro do pet para adoção. A inclusão dos dados é obrigatória, salvo quando constar a mensagem de opcional.</w:t>
      </w:r>
    </w:p>
    <w:p w:rsidR="00000000" w:rsidDel="00000000" w:rsidP="00000000" w:rsidRDefault="00000000" w:rsidRPr="00000000" w14:paraId="000004A8">
      <w:pPr>
        <w:numPr>
          <w:ilvl w:val="0"/>
          <w:numId w:val="1"/>
        </w:numPr>
        <w:pBdr>
          <w:top w:space="0" w:sz="0" w:val="nil"/>
          <w:left w:space="0" w:sz="0" w:val="nil"/>
          <w:bottom w:space="0" w:sz="0" w:val="nil"/>
          <w:right w:space="0" w:sz="0" w:val="nil"/>
          <w:between w:space="0" w:sz="0" w:val="nil"/>
        </w:pBdr>
        <w:spacing w:before="60" w:lineRule="auto"/>
        <w:ind w:left="720" w:hanging="360"/>
        <w:jc w:val="both"/>
        <w:rPr>
          <w:color w:val="000000"/>
        </w:rPr>
      </w:pPr>
      <w:r w:rsidDel="00000000" w:rsidR="00000000" w:rsidRPr="00000000">
        <w:rPr>
          <w:color w:val="000000"/>
          <w:rtl w:val="0"/>
        </w:rPr>
        <w:t xml:space="preserve">Fotos </w:t>
      </w:r>
      <w:r w:rsidDel="00000000" w:rsidR="00000000" w:rsidRPr="00000000">
        <w:rPr>
          <w:i w:val="1"/>
          <w:color w:val="000000"/>
          <w:rtl w:val="0"/>
        </w:rPr>
        <w:t xml:space="preserve">(máximo de 6 fotos)</w:t>
      </w:r>
      <w:r w:rsidDel="00000000" w:rsidR="00000000" w:rsidRPr="00000000">
        <w:rPr>
          <w:color w:val="000000"/>
          <w:rtl w:val="0"/>
        </w:rPr>
        <w:t xml:space="preserve">;</w:t>
      </w:r>
    </w:p>
    <w:p w:rsidR="00000000" w:rsidDel="00000000" w:rsidP="00000000" w:rsidRDefault="00000000" w:rsidRPr="00000000" w14:paraId="000004A9">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Link de vídeo </w:t>
      </w:r>
      <w:r w:rsidDel="00000000" w:rsidR="00000000" w:rsidRPr="00000000">
        <w:rPr>
          <w:i w:val="1"/>
          <w:color w:val="000000"/>
          <w:rtl w:val="0"/>
        </w:rPr>
        <w:t xml:space="preserve">(opcional)</w:t>
      </w:r>
      <w:r w:rsidDel="00000000" w:rsidR="00000000" w:rsidRPr="00000000">
        <w:rPr>
          <w:color w:val="000000"/>
          <w:rtl w:val="0"/>
        </w:rPr>
        <w:t xml:space="preserve">;</w:t>
      </w:r>
    </w:p>
    <w:p w:rsidR="00000000" w:rsidDel="00000000" w:rsidP="00000000" w:rsidRDefault="00000000" w:rsidRPr="00000000" w14:paraId="000004AA">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Breve descrição do histórico;</w:t>
      </w:r>
    </w:p>
    <w:p w:rsidR="00000000" w:rsidDel="00000000" w:rsidP="00000000" w:rsidRDefault="00000000" w:rsidRPr="00000000" w14:paraId="000004AB">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Nome;</w:t>
      </w:r>
    </w:p>
    <w:p w:rsidR="00000000" w:rsidDel="00000000" w:rsidP="00000000" w:rsidRDefault="00000000" w:rsidRPr="00000000" w14:paraId="000004AC">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Sexo;</w:t>
      </w:r>
    </w:p>
    <w:p w:rsidR="00000000" w:rsidDel="00000000" w:rsidP="00000000" w:rsidRDefault="00000000" w:rsidRPr="00000000" w14:paraId="000004AD">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Raça;</w:t>
      </w:r>
    </w:p>
    <w:p w:rsidR="00000000" w:rsidDel="00000000" w:rsidP="00000000" w:rsidRDefault="00000000" w:rsidRPr="00000000" w14:paraId="000004AE">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Porte;</w:t>
      </w:r>
    </w:p>
    <w:p w:rsidR="00000000" w:rsidDel="00000000" w:rsidP="00000000" w:rsidRDefault="00000000" w:rsidRPr="00000000" w14:paraId="000004AF">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Idade </w:t>
      </w:r>
      <w:r w:rsidDel="00000000" w:rsidR="00000000" w:rsidRPr="00000000">
        <w:rPr>
          <w:i w:val="1"/>
          <w:color w:val="000000"/>
          <w:rtl w:val="0"/>
        </w:rPr>
        <w:t xml:space="preserve">(filhote, adulto, etc.)</w:t>
      </w:r>
      <w:r w:rsidDel="00000000" w:rsidR="00000000" w:rsidRPr="00000000">
        <w:rPr>
          <w:color w:val="000000"/>
          <w:rtl w:val="0"/>
        </w:rPr>
        <w:t xml:space="preserve">;</w:t>
      </w:r>
    </w:p>
    <w:p w:rsidR="00000000" w:rsidDel="00000000" w:rsidP="00000000" w:rsidRDefault="00000000" w:rsidRPr="00000000" w14:paraId="000004B0">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Data de Nascimento </w:t>
      </w:r>
      <w:r w:rsidDel="00000000" w:rsidR="00000000" w:rsidRPr="00000000">
        <w:rPr>
          <w:i w:val="1"/>
          <w:color w:val="000000"/>
          <w:rtl w:val="0"/>
        </w:rPr>
        <w:t xml:space="preserve">(opcional);</w:t>
      </w:r>
      <w:r w:rsidDel="00000000" w:rsidR="00000000" w:rsidRPr="00000000">
        <w:rPr>
          <w:rtl w:val="0"/>
        </w:rPr>
      </w:r>
    </w:p>
    <w:p w:rsidR="00000000" w:rsidDel="00000000" w:rsidP="00000000" w:rsidRDefault="00000000" w:rsidRPr="00000000" w14:paraId="000004B1">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Temperamento;</w:t>
      </w:r>
    </w:p>
    <w:p w:rsidR="00000000" w:rsidDel="00000000" w:rsidP="00000000" w:rsidRDefault="00000000" w:rsidRPr="00000000" w14:paraId="000004B2">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Sociável com;</w:t>
      </w:r>
    </w:p>
    <w:p w:rsidR="00000000" w:rsidDel="00000000" w:rsidP="00000000" w:rsidRDefault="00000000" w:rsidRPr="00000000" w14:paraId="000004B3">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Vive bem em;</w:t>
      </w:r>
    </w:p>
    <w:p w:rsidR="00000000" w:rsidDel="00000000" w:rsidP="00000000" w:rsidRDefault="00000000" w:rsidRPr="00000000" w14:paraId="000004B4">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Saúde;</w:t>
      </w:r>
    </w:p>
    <w:p w:rsidR="00000000" w:rsidDel="00000000" w:rsidP="00000000" w:rsidRDefault="00000000" w:rsidRPr="00000000" w14:paraId="000004B5">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Deficiência </w:t>
      </w:r>
      <w:r w:rsidDel="00000000" w:rsidR="00000000" w:rsidRPr="00000000">
        <w:rPr>
          <w:i w:val="1"/>
          <w:color w:val="000000"/>
          <w:rtl w:val="0"/>
        </w:rPr>
        <w:t xml:space="preserve">(sim ou não)</w:t>
      </w:r>
      <w:r w:rsidDel="00000000" w:rsidR="00000000" w:rsidRPr="00000000">
        <w:rPr>
          <w:color w:val="000000"/>
          <w:rtl w:val="0"/>
        </w:rPr>
        <w:t xml:space="preserve">;</w:t>
      </w:r>
    </w:p>
    <w:p w:rsidR="00000000" w:rsidDel="00000000" w:rsidP="00000000" w:rsidRDefault="00000000" w:rsidRPr="00000000" w14:paraId="000004B6">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Deficiências </w:t>
      </w:r>
      <w:r w:rsidDel="00000000" w:rsidR="00000000" w:rsidRPr="00000000">
        <w:rPr>
          <w:i w:val="1"/>
          <w:color w:val="000000"/>
          <w:rtl w:val="0"/>
        </w:rPr>
        <w:t xml:space="preserve">(opcional)</w:t>
      </w:r>
      <w:r w:rsidDel="00000000" w:rsidR="00000000" w:rsidRPr="00000000">
        <w:rPr>
          <w:color w:val="000000"/>
          <w:rtl w:val="0"/>
        </w:rPr>
        <w:t xml:space="preserve">;</w:t>
      </w:r>
    </w:p>
    <w:p w:rsidR="00000000" w:rsidDel="00000000" w:rsidP="00000000" w:rsidRDefault="00000000" w:rsidRPr="00000000" w14:paraId="000004B7">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Estado;</w:t>
      </w:r>
    </w:p>
    <w:p w:rsidR="00000000" w:rsidDel="00000000" w:rsidP="00000000" w:rsidRDefault="00000000" w:rsidRPr="00000000" w14:paraId="000004B8">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Cidade;</w:t>
      </w:r>
    </w:p>
    <w:p w:rsidR="00000000" w:rsidDel="00000000" w:rsidP="00000000" w:rsidRDefault="00000000" w:rsidRPr="00000000" w14:paraId="000004B9">
      <w:pPr>
        <w:numPr>
          <w:ilvl w:val="0"/>
          <w:numId w:val="1"/>
        </w:numPr>
        <w:pBdr>
          <w:top w:space="0" w:sz="0" w:val="nil"/>
          <w:left w:space="0" w:sz="0" w:val="nil"/>
          <w:bottom w:space="0" w:sz="0" w:val="nil"/>
          <w:right w:space="0" w:sz="0" w:val="nil"/>
          <w:between w:space="0" w:sz="0" w:val="nil"/>
        </w:pBdr>
        <w:spacing w:after="60" w:lineRule="auto"/>
        <w:ind w:left="720" w:hanging="360"/>
        <w:jc w:val="both"/>
        <w:rPr>
          <w:color w:val="000000"/>
        </w:rPr>
      </w:pPr>
      <w:r w:rsidDel="00000000" w:rsidR="00000000" w:rsidRPr="00000000">
        <w:rPr>
          <w:color w:val="000000"/>
          <w:rtl w:val="0"/>
        </w:rPr>
        <w:t xml:space="preserve">Botão enviar.</w:t>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rtl w:val="0"/>
        </w:rPr>
      </w:r>
    </w:p>
    <w:sectPr>
      <w:headerReference r:id="rId44" w:type="default"/>
      <w:type w:val="nextPage"/>
      <w:pgSz w:h="16834" w:w="11909"/>
      <w:pgMar w:bottom="1440" w:top="1440" w:left="1440" w:right="1440" w:header="720" w:footer="72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mbria"/>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0">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3"/>
      <w:tblW w:w="9286.0" w:type="dxa"/>
      <w:jc w:val="left"/>
      <w:tblInd w:w="0.0" w:type="dxa"/>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87"/>
      <w:gridCol w:w="2799"/>
      <w:tblGridChange w:id="0">
        <w:tblGrid>
          <w:gridCol w:w="6487"/>
          <w:gridCol w:w="2799"/>
        </w:tblGrid>
      </w:tblGridChange>
    </w:tblGrid>
    <w:tr>
      <w:tc>
        <w:tcPr/>
        <w:p w:rsidR="00000000" w:rsidDel="00000000" w:rsidP="00000000" w:rsidRDefault="00000000" w:rsidRPr="00000000" w14:paraId="000004D1">
          <w:pPr>
            <w:pBdr>
              <w:top w:space="0" w:sz="0" w:val="nil"/>
              <w:left w:space="0" w:sz="0" w:val="nil"/>
              <w:bottom w:space="0" w:sz="0" w:val="nil"/>
              <w:right w:space="0" w:sz="0" w:val="nil"/>
              <w:between w:space="0" w:sz="0" w:val="nil"/>
            </w:pBdr>
            <w:tabs>
              <w:tab w:val="center" w:pos="4320"/>
              <w:tab w:val="right" w:pos="8640"/>
            </w:tabs>
            <w:rPr>
              <w:color w:val="000000"/>
              <w:sz w:val="16"/>
              <w:szCs w:val="16"/>
            </w:rPr>
          </w:pPr>
          <w:bookmarkStart w:colFirst="0" w:colLast="0" w:name="_3s49zyc" w:id="100"/>
          <w:bookmarkEnd w:id="100"/>
          <w:r w:rsidDel="00000000" w:rsidR="00000000" w:rsidRPr="00000000">
            <w:rPr>
              <w:color w:val="000000"/>
              <w:sz w:val="16"/>
              <w:szCs w:val="16"/>
              <w:rtl w:val="0"/>
            </w:rPr>
            <w:t xml:space="preserve">Versão </w:t>
          </w:r>
          <w:r w:rsidDel="00000000" w:rsidR="00000000" w:rsidRPr="00000000">
            <w:rPr>
              <w:sz w:val="16"/>
              <w:szCs w:val="16"/>
              <w:rtl w:val="0"/>
            </w:rPr>
            <w:t xml:space="preserve">2.0</w:t>
          </w:r>
          <w:r w:rsidDel="00000000" w:rsidR="00000000" w:rsidRPr="00000000">
            <w:rPr>
              <w:color w:val="000000"/>
              <w:sz w:val="16"/>
              <w:szCs w:val="16"/>
              <w:rtl w:val="0"/>
            </w:rPr>
            <w:t xml:space="preserve"> </w:t>
          </w:r>
        </w:p>
      </w:tc>
      <w:tc>
        <w:tcPr/>
        <w:p w:rsidR="00000000" w:rsidDel="00000000" w:rsidP="00000000" w:rsidRDefault="00000000" w:rsidRPr="00000000" w14:paraId="000004D2">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sz w:val="16"/>
              <w:szCs w:val="16"/>
              <w:rtl w:val="0"/>
            </w:rPr>
            <w:t xml:space="preserve">julho</w:t>
          </w:r>
          <w:r w:rsidDel="00000000" w:rsidR="00000000" w:rsidRPr="00000000">
            <w:rPr>
              <w:color w:val="000000"/>
              <w:sz w:val="16"/>
              <w:szCs w:val="16"/>
              <w:rtl w:val="0"/>
            </w:rPr>
            <w:t xml:space="preserve"> / </w:t>
          </w:r>
          <w:r w:rsidDel="00000000" w:rsidR="00000000" w:rsidRPr="00000000">
            <w:rPr>
              <w:sz w:val="16"/>
              <w:szCs w:val="16"/>
              <w:rtl w:val="0"/>
            </w:rPr>
            <w:t xml:space="preserve">2020</w:t>
          </w:r>
          <w:r w:rsidDel="00000000" w:rsidR="00000000" w:rsidRPr="00000000">
            <w:rPr>
              <w:rtl w:val="0"/>
            </w:rPr>
          </w:r>
        </w:p>
      </w:tc>
    </w:tr>
  </w:tbl>
  <w:p w:rsidR="00000000" w:rsidDel="00000000" w:rsidP="00000000" w:rsidRDefault="00000000" w:rsidRPr="00000000" w14:paraId="000004D3">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B">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C">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tabs>
        <w:tab w:val="center" w:pos="4320"/>
        <w:tab w:val="right" w:pos="8640"/>
      </w:tabs>
      <w:ind w:right="360"/>
      <w:rPr>
        <w:color w:val="000000"/>
        <w:sz w:val="16"/>
        <w:szCs w:val="16"/>
      </w:rPr>
    </w:pPr>
    <w:r w:rsidDel="00000000" w:rsidR="00000000" w:rsidRPr="00000000">
      <w:rPr>
        <w:rtl w:val="0"/>
      </w:rPr>
    </w:r>
  </w:p>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F">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19"/>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C0">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C1">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Introdução –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C2">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3">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0"/>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C4">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C5">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Requisitos funcionais – C2.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C6">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7">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8">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1"/>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C9">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CA">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Descrição da interface com o usuário – C4.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CB">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C">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tbl>
    <w:tblPr>
      <w:tblStyle w:val="Table22"/>
      <w:tblW w:w="9242.0" w:type="dxa"/>
      <w:jc w:val="left"/>
      <w:tblInd w:w="0.0" w:type="dxa"/>
      <w:tblLayout w:type="fixed"/>
      <w:tblLook w:val="0000"/>
    </w:tblPr>
    <w:tblGrid>
      <w:gridCol w:w="4621"/>
      <w:gridCol w:w="4621"/>
      <w:tblGridChange w:id="0">
        <w:tblGrid>
          <w:gridCol w:w="4621"/>
          <w:gridCol w:w="4621"/>
        </w:tblGrid>
      </w:tblGridChange>
    </w:tblGrid>
    <w:tr>
      <w:tc>
        <w:tcPr/>
        <w:p w:rsidR="00000000" w:rsidDel="00000000" w:rsidP="00000000" w:rsidRDefault="00000000" w:rsidRPr="00000000" w14:paraId="000004CD">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color w:val="000000"/>
              <w:sz w:val="16"/>
              <w:szCs w:val="16"/>
              <w:rtl w:val="0"/>
            </w:rPr>
            <w:t xml:space="preserve">Documento de Requisitos</w:t>
          </w:r>
        </w:p>
      </w:tc>
      <w:tc>
        <w:tcPr/>
        <w:p w:rsidR="00000000" w:rsidDel="00000000" w:rsidP="00000000" w:rsidRDefault="00000000" w:rsidRPr="00000000" w14:paraId="000004CE">
          <w:pPr>
            <w:pBdr>
              <w:top w:space="0" w:sz="0" w:val="nil"/>
              <w:left w:space="0" w:sz="0" w:val="nil"/>
              <w:bottom w:space="0" w:sz="0" w:val="nil"/>
              <w:right w:space="0" w:sz="0" w:val="nil"/>
              <w:between w:space="0" w:sz="0" w:val="nil"/>
            </w:pBdr>
            <w:tabs>
              <w:tab w:val="center" w:pos="4320"/>
              <w:tab w:val="right" w:pos="8640"/>
            </w:tabs>
            <w:jc w:val="right"/>
            <w:rPr>
              <w:color w:val="000000"/>
              <w:sz w:val="16"/>
              <w:szCs w:val="16"/>
            </w:rPr>
          </w:pPr>
          <w:r w:rsidDel="00000000" w:rsidR="00000000" w:rsidRPr="00000000">
            <w:rPr>
              <w:color w:val="000000"/>
              <w:sz w:val="16"/>
              <w:szCs w:val="16"/>
              <w:rtl w:val="0"/>
            </w:rPr>
            <w:t xml:space="preserve">Requisitos não funcionais – C3. P</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4CF">
    <w:pPr>
      <w:pBdr>
        <w:top w:space="0" w:sz="0" w:val="nil"/>
        <w:left w:space="0" w:sz="0" w:val="nil"/>
        <w:bottom w:space="0" w:sz="0" w:val="nil"/>
        <w:right w:space="0" w:sz="0" w:val="nil"/>
        <w:between w:space="0" w:sz="0" w:val="nil"/>
      </w:pBdr>
      <w:tabs>
        <w:tab w:val="center" w:pos="4320"/>
        <w:tab w:val="right" w:pos="8640"/>
      </w:tabs>
      <w:rPr>
        <w:color w:val="000000"/>
        <w:sz w:val="16"/>
        <w:szCs w:val="1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bullet"/>
      <w:lvlText w:val="●"/>
      <w:lvlJc w:val="left"/>
      <w:pPr>
        <w:ind w:left="0" w:firstLine="0"/>
      </w:pPr>
      <w:rPr>
        <w:rFonts w:ascii="Noto Sans Symbols" w:cs="Noto Sans Symbols" w:eastAsia="Noto Sans Symbols" w:hAnsi="Noto Sans Symbols"/>
        <w:vertAlign w:val="baseline"/>
      </w:rPr>
    </w:lvl>
    <w:lvl w:ilvl="3">
      <w:start w:val="1"/>
      <w:numFmt w:val="decimal"/>
      <w:lvlText w:val="●.%4."/>
      <w:lvlJc w:val="left"/>
      <w:pPr>
        <w:ind w:left="0" w:firstLine="0"/>
      </w:pPr>
      <w:rPr>
        <w:vertAlign w:val="baseline"/>
      </w:rPr>
    </w:lvl>
    <w:lvl w:ilvl="4">
      <w:start w:val="1"/>
      <w:numFmt w:val="decimal"/>
      <w:lvlText w:val="●.%4..%5"/>
      <w:lvlJc w:val="left"/>
      <w:pPr>
        <w:ind w:left="0" w:firstLine="0"/>
      </w:pPr>
      <w:rPr>
        <w:vertAlign w:val="baseline"/>
      </w:rPr>
    </w:lvl>
    <w:lvl w:ilvl="5">
      <w:start w:val="1"/>
      <w:numFmt w:val="decimal"/>
      <w:lvlText w:val="●.%4..%5.%6"/>
      <w:lvlJc w:val="left"/>
      <w:pPr>
        <w:ind w:left="0" w:firstLine="0"/>
      </w:pPr>
      <w:rPr>
        <w:vertAlign w:val="baseline"/>
      </w:rPr>
    </w:lvl>
    <w:lvl w:ilvl="6">
      <w:start w:val="1"/>
      <w:numFmt w:val="decimal"/>
      <w:lvlText w:val="●.%4..%5.%6.%7"/>
      <w:lvlJc w:val="left"/>
      <w:pPr>
        <w:ind w:left="0" w:firstLine="0"/>
      </w:pPr>
      <w:rPr>
        <w:vertAlign w:val="baseline"/>
      </w:rPr>
    </w:lvl>
    <w:lvl w:ilvl="7">
      <w:start w:val="1"/>
      <w:numFmt w:val="decimal"/>
      <w:lvlText w:val="●.%4..%5.%6.%7.%8"/>
      <w:lvlJc w:val="left"/>
      <w:pPr>
        <w:ind w:left="0" w:firstLine="0"/>
      </w:pPr>
      <w:rPr>
        <w:vertAlign w:val="baseline"/>
      </w:rPr>
    </w:lvl>
    <w:lvl w:ilvl="8">
      <w:start w:val="1"/>
      <w:numFmt w:val="decimal"/>
      <w:lvlText w:val="●.%4..%5.%6.%7.%8.%9"/>
      <w:lvlJc w:val="left"/>
      <w:pPr>
        <w:ind w:left="0" w:firstLine="0"/>
      </w:pPr>
      <w:rPr>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
      <w:lvlJc w:val="left"/>
      <w:pPr>
        <w:ind w:left="0" w:firstLine="0"/>
      </w:pPr>
      <w:rPr/>
    </w:lvl>
    <w:lvl w:ilvl="1">
      <w:start w:val="1"/>
      <w:numFmt w:val="decimal"/>
      <w:lvlText w:val=""/>
      <w:lvlJc w:val="left"/>
      <w:pPr>
        <w:ind w:left="0" w:firstLine="0"/>
      </w:pPr>
      <w:rPr/>
    </w:lvl>
    <w:lvl w:ilvl="2">
      <w:start w:val="1"/>
      <w:numFmt w:val="bullet"/>
      <w:lvlText w:val="●"/>
      <w:lvlJc w:val="left"/>
      <w:pPr>
        <w:ind w:left="0" w:firstLine="0"/>
      </w:pPr>
      <w:rPr>
        <w:rFonts w:ascii="Noto Sans Symbols" w:cs="Noto Sans Symbols" w:eastAsia="Noto Sans Symbols" w:hAnsi="Noto Sans Symbols"/>
      </w:rPr>
    </w:lvl>
    <w:lvl w:ilvl="3">
      <w:start w:val="1"/>
      <w:numFmt w:val="decimal"/>
      <w:lvlText w:val="●.%4."/>
      <w:lvlJc w:val="left"/>
      <w:pPr>
        <w:ind w:left="0" w:firstLine="0"/>
      </w:pPr>
      <w:rPr/>
    </w:lvl>
    <w:lvl w:ilvl="4">
      <w:start w:val="1"/>
      <w:numFmt w:val="decimal"/>
      <w:lvlText w:val="●.%4..%5"/>
      <w:lvlJc w:val="left"/>
      <w:pPr>
        <w:ind w:left="0" w:firstLine="0"/>
      </w:pPr>
      <w:rPr/>
    </w:lvl>
    <w:lvl w:ilvl="5">
      <w:start w:val="1"/>
      <w:numFmt w:val="decimal"/>
      <w:lvlText w:val="●.%4..%5.%6"/>
      <w:lvlJc w:val="left"/>
      <w:pPr>
        <w:ind w:left="0" w:firstLine="0"/>
      </w:pPr>
      <w:rPr/>
    </w:lvl>
    <w:lvl w:ilvl="6">
      <w:start w:val="1"/>
      <w:numFmt w:val="decimal"/>
      <w:lvlText w:val="●.%4..%5.%6.%7"/>
      <w:lvlJc w:val="left"/>
      <w:pPr>
        <w:ind w:left="0" w:firstLine="0"/>
      </w:pPr>
      <w:rPr/>
    </w:lvl>
    <w:lvl w:ilvl="7">
      <w:start w:val="1"/>
      <w:numFmt w:val="decimal"/>
      <w:lvlText w:val="●.%4..%5.%6.%7.%8"/>
      <w:lvlJc w:val="left"/>
      <w:pPr>
        <w:ind w:left="0" w:firstLine="0"/>
      </w:pPr>
      <w:rPr/>
    </w:lvl>
    <w:lvl w:ilvl="8">
      <w:start w:val="1"/>
      <w:numFmt w:val="decimal"/>
      <w:lvlText w:val="●.%4..%5.%6.%7.%8.%9"/>
      <w:lvlJc w:val="left"/>
      <w:pPr>
        <w:ind w:left="0" w:firstLine="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480" w:before="360" w:lineRule="auto"/>
      <w:jc w:val="right"/>
    </w:pPr>
    <w:rPr>
      <w:b w:val="1"/>
      <w:sz w:val="40"/>
      <w:szCs w:val="40"/>
    </w:rPr>
  </w:style>
  <w:style w:type="paragraph" w:styleId="Heading3">
    <w:name w:val="heading 3"/>
    <w:basedOn w:val="Normal"/>
    <w:next w:val="Normal"/>
    <w:pPr>
      <w:keepNext w:val="1"/>
      <w:keepLines w:val="1"/>
      <w:shd w:fill="cccccc" w:val="clear"/>
      <w:spacing w:after="120" w:before="36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60" w:before="60" w:lineRule="auto"/>
      <w:jc w:val="both"/>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60" w:before="240" w:lineRule="auto"/>
    </w:pPr>
    <w:rPr>
      <w:b w:val="1"/>
      <w:sz w:val="24"/>
      <w:szCs w:val="24"/>
    </w:rPr>
  </w:style>
  <w:style w:type="paragraph" w:styleId="Heading6">
    <w:name w:val="heading 6"/>
    <w:basedOn w:val="Normal"/>
    <w:next w:val="Normal"/>
    <w:pPr>
      <w:keepNext w:val="1"/>
      <w:keepLines w:val="1"/>
      <w:spacing w:after="40" w:before="200" w:lineRule="auto"/>
    </w:pPr>
    <w:rPr>
      <w:rFonts w:ascii="Times New Roman" w:cs="Times New Roman" w:eastAsia="Times New Roman" w:hAnsi="Times New Roman"/>
      <w:b w:val="1"/>
      <w:sz w:val="20"/>
      <w:szCs w:val="20"/>
    </w:rPr>
  </w:style>
  <w:style w:type="paragraph" w:styleId="Title">
    <w:name w:val="Title"/>
    <w:basedOn w:val="Normal"/>
    <w:next w:val="Normal"/>
    <w:pPr>
      <w:keepNext w:val="1"/>
      <w:keepLines w:val="1"/>
      <w:spacing w:after="480" w:before="480" w:lineRule="auto"/>
      <w:jc w:val="right"/>
    </w:pPr>
    <w:rPr>
      <w:rFonts w:ascii="Times New Roman" w:cs="Times New Roman" w:eastAsia="Times New Roman" w:hAnsi="Times New Roman"/>
      <w:b w:val="1"/>
      <w:sz w:val="60"/>
      <w:szCs w:val="6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16.jpg"/><Relationship Id="rId42" Type="http://schemas.openxmlformats.org/officeDocument/2006/relationships/image" Target="media/image15.png"/><Relationship Id="rId41" Type="http://schemas.openxmlformats.org/officeDocument/2006/relationships/image" Target="media/image14.png"/><Relationship Id="rId22" Type="http://schemas.openxmlformats.org/officeDocument/2006/relationships/image" Target="media/image17.jpg"/><Relationship Id="rId44" Type="http://schemas.openxmlformats.org/officeDocument/2006/relationships/header" Target="header6.xml"/><Relationship Id="rId21" Type="http://schemas.openxmlformats.org/officeDocument/2006/relationships/image" Target="media/image19.jpg"/><Relationship Id="rId43" Type="http://schemas.openxmlformats.org/officeDocument/2006/relationships/image" Target="media/image13.png"/><Relationship Id="rId24" Type="http://schemas.openxmlformats.org/officeDocument/2006/relationships/header" Target="header7.xml"/><Relationship Id="rId23" Type="http://schemas.openxmlformats.org/officeDocument/2006/relationships/header" Target="head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c88168.axshare.com/" TargetMode="External"/><Relationship Id="rId25" Type="http://schemas.openxmlformats.org/officeDocument/2006/relationships/image" Target="media/image1.jpg"/><Relationship Id="rId28" Type="http://schemas.openxmlformats.org/officeDocument/2006/relationships/image" Target="media/image2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26.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21.png"/><Relationship Id="rId30" Type="http://schemas.openxmlformats.org/officeDocument/2006/relationships/image" Target="media/image24.png"/><Relationship Id="rId11" Type="http://schemas.openxmlformats.org/officeDocument/2006/relationships/header" Target="header3.xml"/><Relationship Id="rId33" Type="http://schemas.openxmlformats.org/officeDocument/2006/relationships/image" Target="media/image20.png"/><Relationship Id="rId10" Type="http://schemas.openxmlformats.org/officeDocument/2006/relationships/hyperlink" Target="https://www.w3c.br/pub/Materiais/PublicacoesW3C/cartilha-w3cbr-acessibilidade-web-fasciculo-I.html" TargetMode="External"/><Relationship Id="rId32" Type="http://schemas.openxmlformats.org/officeDocument/2006/relationships/image" Target="media/image27.png"/><Relationship Id="rId13" Type="http://schemas.openxmlformats.org/officeDocument/2006/relationships/image" Target="media/image6.jpg"/><Relationship Id="rId35" Type="http://schemas.openxmlformats.org/officeDocument/2006/relationships/image" Target="media/image25.png"/><Relationship Id="rId12" Type="http://schemas.openxmlformats.org/officeDocument/2006/relationships/header" Target="header5.xml"/><Relationship Id="rId34" Type="http://schemas.openxmlformats.org/officeDocument/2006/relationships/image" Target="media/image28.png"/><Relationship Id="rId15" Type="http://schemas.openxmlformats.org/officeDocument/2006/relationships/image" Target="media/image4.jpg"/><Relationship Id="rId37" Type="http://schemas.openxmlformats.org/officeDocument/2006/relationships/image" Target="media/image5.png"/><Relationship Id="rId14" Type="http://schemas.openxmlformats.org/officeDocument/2006/relationships/image" Target="media/image11.jpg"/><Relationship Id="rId36" Type="http://schemas.openxmlformats.org/officeDocument/2006/relationships/image" Target="media/image2.png"/><Relationship Id="rId17" Type="http://schemas.openxmlformats.org/officeDocument/2006/relationships/image" Target="media/image8.jpg"/><Relationship Id="rId39" Type="http://schemas.openxmlformats.org/officeDocument/2006/relationships/image" Target="media/image7.png"/><Relationship Id="rId16" Type="http://schemas.openxmlformats.org/officeDocument/2006/relationships/image" Target="media/image10.jpg"/><Relationship Id="rId38" Type="http://schemas.openxmlformats.org/officeDocument/2006/relationships/image" Target="media/image18.png"/><Relationship Id="rId19" Type="http://schemas.openxmlformats.org/officeDocument/2006/relationships/image" Target="media/image3.jpg"/><Relationship Id="rId1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